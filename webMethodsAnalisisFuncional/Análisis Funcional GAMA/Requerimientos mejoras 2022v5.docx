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E3441" w14:textId="77777777" w:rsidR="007F128A" w:rsidRDefault="007F128A" w:rsidP="007F128A">
      <w:pPr>
        <w:spacing w:before="480" w:after="240" w:line="240" w:lineRule="auto"/>
        <w:jc w:val="right"/>
        <w:outlineLvl w:val="0"/>
        <w:rPr>
          <w:rFonts w:ascii="Arial" w:eastAsia="Times New Roman" w:hAnsi="Arial" w:cs="Arial"/>
          <w:b/>
          <w:bCs/>
          <w:color w:val="000080"/>
          <w:kern w:val="36"/>
          <w:sz w:val="36"/>
          <w:szCs w:val="36"/>
          <w:lang w:eastAsia="es-GT"/>
        </w:rPr>
      </w:pPr>
    </w:p>
    <w:p w14:paraId="741777A1" w14:textId="77777777" w:rsidR="007F128A" w:rsidRDefault="007F128A" w:rsidP="007F128A">
      <w:pPr>
        <w:spacing w:before="480" w:after="240" w:line="240" w:lineRule="auto"/>
        <w:jc w:val="right"/>
        <w:outlineLvl w:val="0"/>
        <w:rPr>
          <w:rFonts w:ascii="Arial" w:eastAsia="Times New Roman" w:hAnsi="Arial" w:cs="Arial"/>
          <w:b/>
          <w:bCs/>
          <w:color w:val="000080"/>
          <w:kern w:val="36"/>
          <w:sz w:val="36"/>
          <w:szCs w:val="36"/>
          <w:lang w:eastAsia="es-GT"/>
        </w:rPr>
      </w:pPr>
      <w:r>
        <w:rPr>
          <w:noProof/>
          <w:bdr w:val="none" w:sz="0" w:space="0" w:color="auto" w:frame="1"/>
          <w:lang w:val="es-MX" w:eastAsia="es-MX"/>
        </w:rPr>
        <w:drawing>
          <wp:inline distT="0" distB="0" distL="0" distR="0" wp14:anchorId="4482D6A4" wp14:editId="6A713994">
            <wp:extent cx="1597025" cy="280670"/>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7025" cy="280670"/>
                    </a:xfrm>
                    <a:prstGeom prst="rect">
                      <a:avLst/>
                    </a:prstGeom>
                    <a:noFill/>
                    <a:ln>
                      <a:noFill/>
                    </a:ln>
                  </pic:spPr>
                </pic:pic>
              </a:graphicData>
            </a:graphic>
          </wp:inline>
        </w:drawing>
      </w:r>
    </w:p>
    <w:p w14:paraId="43554969" w14:textId="3946047F" w:rsidR="007F128A" w:rsidRPr="007F128A" w:rsidRDefault="00407280" w:rsidP="007F128A">
      <w:pPr>
        <w:spacing w:before="480" w:after="240" w:line="240" w:lineRule="auto"/>
        <w:jc w:val="right"/>
        <w:outlineLvl w:val="0"/>
        <w:rPr>
          <w:rFonts w:ascii="Times New Roman" w:eastAsia="Times New Roman" w:hAnsi="Times New Roman" w:cs="Times New Roman"/>
          <w:b/>
          <w:bCs/>
          <w:kern w:val="36"/>
          <w:sz w:val="48"/>
          <w:szCs w:val="48"/>
          <w:lang w:eastAsia="es-GT"/>
        </w:rPr>
      </w:pPr>
      <w:r>
        <w:rPr>
          <w:rFonts w:ascii="Arial" w:eastAsia="Times New Roman" w:hAnsi="Arial" w:cs="Arial"/>
          <w:b/>
          <w:bCs/>
          <w:color w:val="000080"/>
          <w:kern w:val="36"/>
          <w:sz w:val="36"/>
          <w:szCs w:val="36"/>
          <w:lang w:eastAsia="es-GT"/>
        </w:rPr>
        <w:t>DETALLE DE</w:t>
      </w:r>
      <w:r w:rsidR="00A0247B">
        <w:rPr>
          <w:rFonts w:ascii="Arial" w:eastAsia="Times New Roman" w:hAnsi="Arial" w:cs="Arial"/>
          <w:b/>
          <w:bCs/>
          <w:color w:val="000080"/>
          <w:kern w:val="36"/>
          <w:sz w:val="36"/>
          <w:szCs w:val="36"/>
          <w:lang w:eastAsia="es-GT"/>
        </w:rPr>
        <w:t xml:space="preserve"> DEFINICIONES </w:t>
      </w:r>
    </w:p>
    <w:p w14:paraId="39EE069B" w14:textId="1A3B12C5" w:rsidR="007F128A" w:rsidRPr="007F128A" w:rsidRDefault="00447093" w:rsidP="007F128A">
      <w:pPr>
        <w:pBdr>
          <w:bottom w:val="single" w:sz="18" w:space="1" w:color="000080"/>
        </w:pBdr>
        <w:spacing w:after="240" w:line="240" w:lineRule="auto"/>
        <w:jc w:val="right"/>
        <w:outlineLvl w:val="0"/>
        <w:rPr>
          <w:rFonts w:ascii="Times New Roman" w:eastAsia="Times New Roman" w:hAnsi="Times New Roman" w:cs="Times New Roman"/>
          <w:b/>
          <w:bCs/>
          <w:kern w:val="36"/>
          <w:sz w:val="48"/>
          <w:szCs w:val="48"/>
          <w:lang w:eastAsia="es-GT"/>
        </w:rPr>
      </w:pPr>
      <w:r>
        <w:rPr>
          <w:rFonts w:ascii="Arial" w:eastAsia="Times New Roman" w:hAnsi="Arial" w:cs="Arial"/>
          <w:b/>
          <w:bCs/>
          <w:color w:val="000080"/>
          <w:kern w:val="36"/>
          <w:sz w:val="36"/>
          <w:szCs w:val="36"/>
          <w:lang w:eastAsia="es-GT"/>
        </w:rPr>
        <w:t> </w:t>
      </w:r>
      <w:r w:rsidR="0032453F">
        <w:rPr>
          <w:rFonts w:ascii="Arial" w:eastAsia="Times New Roman" w:hAnsi="Arial" w:cs="Arial"/>
          <w:b/>
          <w:bCs/>
          <w:color w:val="000080"/>
          <w:kern w:val="36"/>
          <w:sz w:val="36"/>
          <w:szCs w:val="36"/>
          <w:lang w:eastAsia="es-GT"/>
        </w:rPr>
        <w:t>Requerimientos primera Fase para los p</w:t>
      </w:r>
      <w:r w:rsidR="00D96674">
        <w:rPr>
          <w:rFonts w:ascii="Arial" w:eastAsia="Times New Roman" w:hAnsi="Arial" w:cs="Arial"/>
          <w:b/>
          <w:bCs/>
          <w:color w:val="000080"/>
          <w:kern w:val="36"/>
          <w:sz w:val="36"/>
          <w:szCs w:val="36"/>
          <w:lang w:eastAsia="es-GT"/>
        </w:rPr>
        <w:t>rocesos de Cotización</w:t>
      </w:r>
      <w:r w:rsidR="002E7C1D">
        <w:rPr>
          <w:rFonts w:ascii="Arial" w:eastAsia="Times New Roman" w:hAnsi="Arial" w:cs="Arial"/>
          <w:b/>
          <w:bCs/>
          <w:color w:val="000080"/>
          <w:kern w:val="36"/>
          <w:sz w:val="36"/>
          <w:szCs w:val="36"/>
          <w:lang w:eastAsia="es-GT"/>
        </w:rPr>
        <w:t>,</w:t>
      </w:r>
      <w:r w:rsidR="00D96674">
        <w:rPr>
          <w:rFonts w:ascii="Arial" w:eastAsia="Times New Roman" w:hAnsi="Arial" w:cs="Arial"/>
          <w:b/>
          <w:bCs/>
          <w:color w:val="000080"/>
          <w:kern w:val="36"/>
          <w:sz w:val="36"/>
          <w:szCs w:val="36"/>
          <w:lang w:eastAsia="es-GT"/>
        </w:rPr>
        <w:t xml:space="preserve"> Emisión </w:t>
      </w:r>
      <w:r w:rsidR="00CC1907">
        <w:rPr>
          <w:rFonts w:ascii="Arial" w:eastAsia="Times New Roman" w:hAnsi="Arial" w:cs="Arial"/>
          <w:b/>
          <w:bCs/>
          <w:color w:val="000080"/>
          <w:kern w:val="36"/>
          <w:sz w:val="36"/>
          <w:szCs w:val="36"/>
          <w:lang w:eastAsia="es-GT"/>
        </w:rPr>
        <w:t xml:space="preserve">y Endoso </w:t>
      </w:r>
      <w:r w:rsidR="006F5F0A">
        <w:rPr>
          <w:rFonts w:ascii="Arial" w:eastAsia="Times New Roman" w:hAnsi="Arial" w:cs="Arial"/>
          <w:b/>
          <w:bCs/>
          <w:color w:val="000080"/>
          <w:kern w:val="36"/>
          <w:sz w:val="36"/>
          <w:szCs w:val="36"/>
          <w:lang w:eastAsia="es-GT"/>
        </w:rPr>
        <w:t>ZA</w:t>
      </w:r>
    </w:p>
    <w:p w14:paraId="7B802A64" w14:textId="77777777" w:rsidR="007F128A" w:rsidRPr="007F128A" w:rsidRDefault="007F128A" w:rsidP="007F128A">
      <w:pPr>
        <w:spacing w:before="120" w:after="0" w:line="240" w:lineRule="auto"/>
        <w:ind w:left="4253"/>
        <w:jc w:val="right"/>
        <w:rPr>
          <w:rFonts w:ascii="Times New Roman" w:eastAsia="Times New Roman" w:hAnsi="Times New Roman" w:cs="Times New Roman"/>
          <w:sz w:val="24"/>
          <w:szCs w:val="24"/>
          <w:lang w:eastAsia="es-GT"/>
        </w:rPr>
      </w:pPr>
      <w:r w:rsidRPr="007F128A">
        <w:rPr>
          <w:rFonts w:ascii="Arial" w:eastAsia="Times New Roman" w:hAnsi="Arial" w:cs="Arial"/>
          <w:color w:val="000000"/>
          <w:sz w:val="16"/>
          <w:szCs w:val="16"/>
          <w:lang w:eastAsia="es-GT"/>
        </w:rPr>
        <w:t>MAPFRE</w:t>
      </w:r>
    </w:p>
    <w:p w14:paraId="7EE74678" w14:textId="0FF090C4" w:rsidR="007F128A" w:rsidRPr="007F128A" w:rsidRDefault="00AC3C22" w:rsidP="007F128A">
      <w:pPr>
        <w:spacing w:before="120" w:after="0" w:line="240" w:lineRule="auto"/>
        <w:ind w:left="4253"/>
        <w:jc w:val="right"/>
        <w:rPr>
          <w:rFonts w:ascii="Times New Roman" w:eastAsia="Times New Roman" w:hAnsi="Times New Roman" w:cs="Times New Roman"/>
          <w:sz w:val="24"/>
          <w:szCs w:val="24"/>
          <w:lang w:eastAsia="es-GT"/>
        </w:rPr>
      </w:pPr>
      <w:r>
        <w:rPr>
          <w:rFonts w:ascii="Arial" w:eastAsia="Times New Roman" w:hAnsi="Arial" w:cs="Arial"/>
          <w:color w:val="000000"/>
          <w:sz w:val="16"/>
          <w:szCs w:val="16"/>
          <w:lang w:eastAsia="es-GT"/>
        </w:rPr>
        <w:t>2</w:t>
      </w:r>
      <w:r w:rsidR="0059788E">
        <w:rPr>
          <w:rFonts w:ascii="Arial" w:eastAsia="Times New Roman" w:hAnsi="Arial" w:cs="Arial"/>
          <w:color w:val="000000"/>
          <w:sz w:val="16"/>
          <w:szCs w:val="16"/>
          <w:lang w:eastAsia="es-GT"/>
        </w:rPr>
        <w:t>7</w:t>
      </w:r>
      <w:r w:rsidR="0032453F">
        <w:rPr>
          <w:rFonts w:ascii="Arial" w:eastAsia="Times New Roman" w:hAnsi="Arial" w:cs="Arial"/>
          <w:color w:val="000000"/>
          <w:sz w:val="16"/>
          <w:szCs w:val="16"/>
          <w:lang w:eastAsia="es-GT"/>
        </w:rPr>
        <w:t>/0</w:t>
      </w:r>
      <w:r w:rsidR="0059788E">
        <w:rPr>
          <w:rFonts w:ascii="Arial" w:eastAsia="Times New Roman" w:hAnsi="Arial" w:cs="Arial"/>
          <w:color w:val="000000"/>
          <w:sz w:val="16"/>
          <w:szCs w:val="16"/>
          <w:lang w:eastAsia="es-GT"/>
        </w:rPr>
        <w:t>1</w:t>
      </w:r>
      <w:r w:rsidR="007F128A" w:rsidRPr="007F128A">
        <w:rPr>
          <w:rFonts w:ascii="Arial" w:eastAsia="Times New Roman" w:hAnsi="Arial" w:cs="Arial"/>
          <w:color w:val="000000"/>
          <w:sz w:val="16"/>
          <w:szCs w:val="16"/>
          <w:lang w:eastAsia="es-GT"/>
        </w:rPr>
        <w:t>/202</w:t>
      </w:r>
      <w:r w:rsidR="0059788E">
        <w:rPr>
          <w:rFonts w:ascii="Arial" w:eastAsia="Times New Roman" w:hAnsi="Arial" w:cs="Arial"/>
          <w:color w:val="000000"/>
          <w:sz w:val="16"/>
          <w:szCs w:val="16"/>
          <w:lang w:eastAsia="es-GT"/>
        </w:rPr>
        <w:t>2</w:t>
      </w:r>
      <w:r w:rsidR="007F128A" w:rsidRPr="007F128A">
        <w:rPr>
          <w:rFonts w:ascii="Arial" w:eastAsia="Times New Roman" w:hAnsi="Arial" w:cs="Arial"/>
          <w:color w:val="000000"/>
          <w:sz w:val="16"/>
          <w:szCs w:val="16"/>
          <w:lang w:eastAsia="es-GT"/>
        </w:rPr>
        <w:br/>
      </w:r>
    </w:p>
    <w:p w14:paraId="09876B73" w14:textId="77777777" w:rsidR="007F128A" w:rsidRDefault="007F128A">
      <w:pPr>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br w:type="page"/>
      </w:r>
    </w:p>
    <w:p w14:paraId="2B31C603" w14:textId="77777777" w:rsidR="007F128A" w:rsidRPr="007F128A" w:rsidRDefault="007F128A" w:rsidP="007F128A">
      <w:pPr>
        <w:pBdr>
          <w:top w:val="single" w:sz="12" w:space="1" w:color="000080"/>
        </w:pBdr>
        <w:shd w:val="clear" w:color="auto" w:fill="BFBFBF"/>
        <w:spacing w:after="0" w:line="240" w:lineRule="auto"/>
        <w:rPr>
          <w:rFonts w:ascii="Times New Roman" w:eastAsia="Times New Roman" w:hAnsi="Times New Roman" w:cs="Times New Roman"/>
          <w:sz w:val="24"/>
          <w:szCs w:val="24"/>
          <w:lang w:eastAsia="es-GT"/>
        </w:rPr>
      </w:pPr>
      <w:r w:rsidRPr="007F128A">
        <w:rPr>
          <w:rFonts w:ascii="Arial" w:eastAsia="Times New Roman" w:hAnsi="Arial" w:cs="Arial"/>
          <w:b/>
          <w:bCs/>
          <w:color w:val="000080"/>
          <w:sz w:val="32"/>
          <w:szCs w:val="32"/>
          <w:lang w:eastAsia="es-GT"/>
        </w:rPr>
        <w:lastRenderedPageBreak/>
        <w:t>Índice</w:t>
      </w:r>
    </w:p>
    <w:p w14:paraId="2F863383" w14:textId="77777777" w:rsidR="007F128A" w:rsidRPr="007F128A" w:rsidRDefault="007F128A" w:rsidP="007F128A">
      <w:pPr>
        <w:spacing w:before="120" w:after="0" w:line="240" w:lineRule="auto"/>
        <w:ind w:left="567"/>
        <w:jc w:val="both"/>
        <w:rPr>
          <w:rFonts w:ascii="Times New Roman" w:eastAsia="Times New Roman" w:hAnsi="Times New Roman" w:cs="Times New Roman"/>
          <w:sz w:val="24"/>
          <w:szCs w:val="24"/>
          <w:lang w:eastAsia="es-GT"/>
        </w:rPr>
      </w:pPr>
      <w:r w:rsidRPr="007F128A">
        <w:rPr>
          <w:rFonts w:ascii="Arial" w:eastAsia="Times New Roman" w:hAnsi="Arial" w:cs="Arial"/>
          <w:b/>
          <w:bCs/>
          <w:color w:val="000000"/>
          <w:sz w:val="20"/>
          <w:szCs w:val="20"/>
          <w:lang w:eastAsia="es-GT"/>
        </w:rPr>
        <w:t>DETALLE DE LOS REQUERIMIENTOS</w:t>
      </w:r>
      <w:r w:rsidRPr="007F128A">
        <w:rPr>
          <w:rFonts w:ascii="Arial" w:eastAsia="Times New Roman" w:hAnsi="Arial" w:cs="Arial"/>
          <w:b/>
          <w:bCs/>
          <w:color w:val="000000"/>
          <w:sz w:val="20"/>
          <w:szCs w:val="20"/>
          <w:lang w:eastAsia="es-GT"/>
        </w:rPr>
        <w:tab/>
      </w:r>
    </w:p>
    <w:p w14:paraId="33B4CBCC" w14:textId="77777777" w:rsidR="009C1339" w:rsidRPr="007F128A" w:rsidRDefault="009C1339" w:rsidP="009C1339">
      <w:pPr>
        <w:spacing w:before="120" w:after="0" w:line="240" w:lineRule="auto"/>
        <w:ind w:left="567"/>
        <w:jc w:val="both"/>
        <w:rPr>
          <w:rFonts w:ascii="Times New Roman" w:eastAsia="Times New Roman" w:hAnsi="Times New Roman" w:cs="Times New Roman"/>
          <w:sz w:val="24"/>
          <w:szCs w:val="24"/>
          <w:lang w:eastAsia="es-GT"/>
        </w:rPr>
      </w:pPr>
      <w:r>
        <w:rPr>
          <w:rFonts w:ascii="Arial" w:eastAsia="Times New Roman" w:hAnsi="Arial" w:cs="Arial"/>
          <w:b/>
          <w:bCs/>
          <w:color w:val="000000"/>
          <w:sz w:val="20"/>
          <w:szCs w:val="20"/>
          <w:lang w:eastAsia="es-GT"/>
        </w:rPr>
        <w:t xml:space="preserve">Procesos Cotización y Emisión </w:t>
      </w:r>
    </w:p>
    <w:p w14:paraId="39FB0F60" w14:textId="6933AB39"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Correo electrónico agentes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hyperlink r:id="rId9" w:anchor="heading=h.2et92p0" w:history="1">
        <w:r>
          <w:rPr>
            <w:rFonts w:ascii="Arial" w:eastAsia="Times New Roman" w:hAnsi="Arial" w:cs="Arial"/>
            <w:color w:val="000000"/>
            <w:sz w:val="18"/>
            <w:szCs w:val="18"/>
            <w:lang w:eastAsia="es-GT"/>
          </w:rPr>
          <w:t>5</w:t>
        </w:r>
      </w:hyperlink>
    </w:p>
    <w:p w14:paraId="6F89AD8A" w14:textId="47548AE3" w:rsidR="009C1339" w:rsidRPr="00033895"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Documento No obligatorio</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5</w:t>
      </w:r>
    </w:p>
    <w:p w14:paraId="0FD374E8" w14:textId="287B38B5"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Comentario desde la captura</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6</w:t>
      </w:r>
    </w:p>
    <w:p w14:paraId="3E389FCE" w14:textId="6E79FFA0"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Cancelar y guardar en emisión</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9</w:t>
      </w:r>
    </w:p>
    <w:p w14:paraId="1D576C2B" w14:textId="7881190F"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Fechas automáticas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10</w:t>
      </w:r>
    </w:p>
    <w:p w14:paraId="3DDD684A" w14:textId="454124EC"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Endosos sencillos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11</w:t>
      </w:r>
    </w:p>
    <w:p w14:paraId="71F6C156" w14:textId="79E2DD0B"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Etiqueta en fechas de endosos Autos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12</w:t>
      </w:r>
    </w:p>
    <w:p w14:paraId="2263F402" w14:textId="2CACE7CC"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Referencia de folios a agentes GD</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13</w:t>
      </w:r>
    </w:p>
    <w:p w14:paraId="6F94BCA0" w14:textId="7C6539A1"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Consulta con nombre del contratante</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14</w:t>
      </w:r>
    </w:p>
    <w:p w14:paraId="38154667" w14:textId="69B6130D"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 xml:space="preserve">Consulta de estructura comercial </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16</w:t>
      </w:r>
    </w:p>
    <w:p w14:paraId="233AB60F" w14:textId="40834AE6"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Añadir campos en la captura de datos autos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17</w:t>
      </w:r>
    </w:p>
    <w:p w14:paraId="1E6732B8" w14:textId="061B83EE"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Añadir campos en la captura de datos autos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17</w:t>
      </w:r>
    </w:p>
    <w:p w14:paraId="78118B71" w14:textId="06379932"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Añadir campos en la captura de datos autos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17</w:t>
      </w:r>
    </w:p>
    <w:p w14:paraId="541F5CA5" w14:textId="05AAFB42"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Añadir información al reporte obtenido de consulta</w:t>
      </w:r>
      <w:r>
        <w:rPr>
          <w:rFonts w:ascii="Arial" w:eastAsia="Times New Roman" w:hAnsi="Arial" w:cs="Arial"/>
          <w:color w:val="000000"/>
          <w:sz w:val="18"/>
          <w:szCs w:val="18"/>
          <w:lang w:eastAsia="es-GT"/>
        </w:rPr>
        <w:tab/>
        <w:t>20</w:t>
      </w:r>
    </w:p>
    <w:p w14:paraId="523203AD" w14:textId="41D93FE7"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Campo reaseguro No obligatorio</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20</w:t>
      </w:r>
    </w:p>
    <w:p w14:paraId="63C3E69A" w14:textId="4981E316"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Extender el catálogo de devoluciones y rechazos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20</w:t>
      </w:r>
    </w:p>
    <w:p w14:paraId="6D728B38" w14:textId="4F50DB15"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Función de reasignar folios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21</w:t>
      </w:r>
    </w:p>
    <w:p w14:paraId="5E53C50C" w14:textId="2F2C89A9"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Información del folio en consulta de ZA</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22</w:t>
      </w:r>
    </w:p>
    <w:p w14:paraId="4EBB582B" w14:textId="4320CC17"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Adjuntar documentos con caracteres especiales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23</w:t>
      </w:r>
    </w:p>
    <w:p w14:paraId="0432384D" w14:textId="7D44B992"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Botones de acción en consulta de folios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24</w:t>
      </w:r>
    </w:p>
    <w:p w14:paraId="15A68AD0" w14:textId="41D7A419"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Actualizar reporte de consulta</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26</w:t>
      </w:r>
    </w:p>
    <w:p w14:paraId="312800D1" w14:textId="2B16B54B"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Visualización de campo No. De endoso</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27</w:t>
      </w:r>
    </w:p>
    <w:p w14:paraId="66B40EB1" w14:textId="2C0C8C7E"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Seguimiento de folios de las gerencias y agentes</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28</w:t>
      </w:r>
    </w:p>
    <w:p w14:paraId="24A4820E" w14:textId="75F4329D"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Cotización de renovación</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29</w:t>
      </w:r>
    </w:p>
    <w:p w14:paraId="561E2030" w14:textId="647B1BCA"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Endoso de renovación</w:t>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r>
      <w:r>
        <w:rPr>
          <w:rFonts w:ascii="Arial" w:eastAsia="Times New Roman" w:hAnsi="Arial" w:cs="Arial"/>
          <w:color w:val="000000"/>
          <w:sz w:val="18"/>
          <w:szCs w:val="18"/>
          <w:lang w:eastAsia="es-GT"/>
        </w:rPr>
        <w:tab/>
        <w:t>30</w:t>
      </w:r>
    </w:p>
    <w:p w14:paraId="5CC5A7C1" w14:textId="42FAFACF" w:rsidR="009C1339" w:rsidRDefault="009C1339" w:rsidP="009C1339">
      <w:pPr>
        <w:pStyle w:val="Prrafodelista"/>
        <w:numPr>
          <w:ilvl w:val="0"/>
          <w:numId w:val="11"/>
        </w:numPr>
        <w:spacing w:after="0" w:line="240" w:lineRule="auto"/>
        <w:jc w:val="both"/>
        <w:rPr>
          <w:rFonts w:ascii="Arial" w:eastAsia="Times New Roman" w:hAnsi="Arial" w:cs="Arial"/>
          <w:color w:val="000000"/>
          <w:sz w:val="18"/>
          <w:szCs w:val="18"/>
          <w:lang w:eastAsia="es-GT"/>
        </w:rPr>
      </w:pPr>
      <w:r>
        <w:rPr>
          <w:rFonts w:ascii="Arial" w:eastAsia="Times New Roman" w:hAnsi="Arial" w:cs="Arial"/>
          <w:color w:val="000000"/>
          <w:sz w:val="18"/>
          <w:szCs w:val="18"/>
          <w:lang w:eastAsia="es-GT"/>
        </w:rPr>
        <w:t>En bandeja de consulta de agente aparezca contratante</w:t>
      </w:r>
      <w:r>
        <w:rPr>
          <w:rFonts w:ascii="Arial" w:eastAsia="Times New Roman" w:hAnsi="Arial" w:cs="Arial"/>
          <w:color w:val="000000"/>
          <w:sz w:val="18"/>
          <w:szCs w:val="18"/>
          <w:lang w:eastAsia="es-GT"/>
        </w:rPr>
        <w:tab/>
        <w:t>3</w:t>
      </w:r>
      <w:r w:rsidR="00414CE4">
        <w:rPr>
          <w:rFonts w:ascii="Arial" w:eastAsia="Times New Roman" w:hAnsi="Arial" w:cs="Arial"/>
          <w:color w:val="000000"/>
          <w:sz w:val="18"/>
          <w:szCs w:val="18"/>
          <w:lang w:eastAsia="es-GT"/>
        </w:rPr>
        <w:t>1</w:t>
      </w:r>
    </w:p>
    <w:p w14:paraId="0678D335" w14:textId="0358B9F1" w:rsidR="00C9411C" w:rsidRDefault="00C9411C" w:rsidP="009C1339">
      <w:pPr>
        <w:pStyle w:val="Prrafodelista"/>
        <w:spacing w:after="0" w:line="240" w:lineRule="auto"/>
        <w:ind w:left="1713"/>
        <w:jc w:val="both"/>
        <w:rPr>
          <w:rFonts w:ascii="Arial" w:eastAsia="Times New Roman" w:hAnsi="Arial" w:cs="Arial"/>
          <w:color w:val="000000"/>
          <w:sz w:val="18"/>
          <w:szCs w:val="18"/>
          <w:lang w:eastAsia="es-GT"/>
        </w:rPr>
      </w:pPr>
    </w:p>
    <w:p w14:paraId="0C6FDA34" w14:textId="77777777" w:rsidR="007F128A" w:rsidRPr="007F128A" w:rsidRDefault="007F128A" w:rsidP="007F128A">
      <w:pPr>
        <w:spacing w:after="240" w:line="240" w:lineRule="auto"/>
        <w:rPr>
          <w:rFonts w:ascii="Times New Roman" w:eastAsia="Times New Roman" w:hAnsi="Times New Roman" w:cs="Times New Roman"/>
          <w:sz w:val="24"/>
          <w:szCs w:val="24"/>
          <w:lang w:eastAsia="es-GT"/>
        </w:rPr>
      </w:pPr>
    </w:p>
    <w:tbl>
      <w:tblPr>
        <w:tblW w:w="0" w:type="auto"/>
        <w:tblCellMar>
          <w:top w:w="15" w:type="dxa"/>
          <w:left w:w="15" w:type="dxa"/>
          <w:bottom w:w="15" w:type="dxa"/>
          <w:right w:w="15" w:type="dxa"/>
        </w:tblCellMar>
        <w:tblLook w:val="04A0" w:firstRow="1" w:lastRow="0" w:firstColumn="1" w:lastColumn="0" w:noHBand="0" w:noVBand="1"/>
      </w:tblPr>
      <w:tblGrid>
        <w:gridCol w:w="3308"/>
        <w:gridCol w:w="2621"/>
        <w:gridCol w:w="3421"/>
      </w:tblGrid>
      <w:tr w:rsidR="007F128A" w:rsidRPr="007F128A" w14:paraId="79751E49" w14:textId="77777777" w:rsidTr="007F128A">
        <w:trPr>
          <w:trHeight w:val="197"/>
        </w:trPr>
        <w:tc>
          <w:tcPr>
            <w:tcW w:w="0" w:type="auto"/>
            <w:gridSpan w:val="3"/>
            <w:tcBorders>
              <w:top w:val="single" w:sz="4" w:space="0" w:color="808080"/>
              <w:left w:val="single" w:sz="4" w:space="0" w:color="808080"/>
              <w:bottom w:val="single" w:sz="4" w:space="0" w:color="808080"/>
              <w:right w:val="single" w:sz="4" w:space="0" w:color="808080"/>
            </w:tcBorders>
            <w:shd w:val="clear" w:color="auto" w:fill="B3B3B3"/>
            <w:tcMar>
              <w:top w:w="0" w:type="dxa"/>
              <w:left w:w="115" w:type="dxa"/>
              <w:bottom w:w="0" w:type="dxa"/>
              <w:right w:w="115" w:type="dxa"/>
            </w:tcMar>
            <w:hideMark/>
          </w:tcPr>
          <w:p w14:paraId="3A12AC9F" w14:textId="77777777" w:rsidR="007F128A" w:rsidRPr="007F128A" w:rsidRDefault="007F128A" w:rsidP="007F128A">
            <w:pPr>
              <w:spacing w:before="120" w:after="0" w:line="240" w:lineRule="auto"/>
              <w:rPr>
                <w:rFonts w:ascii="Times New Roman" w:eastAsia="Times New Roman" w:hAnsi="Times New Roman" w:cs="Times New Roman"/>
                <w:sz w:val="24"/>
                <w:szCs w:val="24"/>
                <w:lang w:eastAsia="es-GT"/>
              </w:rPr>
            </w:pPr>
            <w:r w:rsidRPr="007F128A">
              <w:rPr>
                <w:rFonts w:ascii="Arial" w:eastAsia="Times New Roman" w:hAnsi="Arial" w:cs="Arial"/>
                <w:b/>
                <w:bCs/>
                <w:color w:val="000080"/>
                <w:sz w:val="18"/>
                <w:szCs w:val="18"/>
                <w:lang w:eastAsia="es-GT"/>
              </w:rPr>
              <w:t>Autorizaciones</w:t>
            </w:r>
          </w:p>
        </w:tc>
      </w:tr>
      <w:tr w:rsidR="007F128A" w:rsidRPr="007F128A" w14:paraId="625F9C98" w14:textId="77777777" w:rsidTr="007F128A">
        <w:tc>
          <w:tcPr>
            <w:tcW w:w="0" w:type="auto"/>
            <w:tcBorders>
              <w:top w:val="single" w:sz="4" w:space="0" w:color="808080"/>
              <w:left w:val="single" w:sz="4" w:space="0" w:color="808080"/>
              <w:bottom w:val="single" w:sz="4" w:space="0" w:color="808080"/>
              <w:right w:val="single" w:sz="4" w:space="0" w:color="808080"/>
            </w:tcBorders>
            <w:shd w:val="clear" w:color="auto" w:fill="B3B3B3"/>
            <w:tcMar>
              <w:top w:w="0" w:type="dxa"/>
              <w:left w:w="115" w:type="dxa"/>
              <w:bottom w:w="0" w:type="dxa"/>
              <w:right w:w="115" w:type="dxa"/>
            </w:tcMar>
            <w:hideMark/>
          </w:tcPr>
          <w:p w14:paraId="1D17BE26" w14:textId="77777777" w:rsidR="007F128A" w:rsidRPr="007F128A" w:rsidRDefault="007F128A" w:rsidP="007F128A">
            <w:pPr>
              <w:spacing w:after="0" w:line="240" w:lineRule="auto"/>
              <w:rPr>
                <w:rFonts w:ascii="Times New Roman" w:eastAsia="Times New Roman" w:hAnsi="Times New Roman" w:cs="Times New Roman"/>
                <w:sz w:val="24"/>
                <w:szCs w:val="24"/>
                <w:lang w:eastAsia="es-GT"/>
              </w:rPr>
            </w:pPr>
          </w:p>
        </w:tc>
        <w:tc>
          <w:tcPr>
            <w:tcW w:w="0" w:type="auto"/>
            <w:tcBorders>
              <w:top w:val="single" w:sz="4" w:space="0" w:color="808080"/>
              <w:left w:val="single" w:sz="4" w:space="0" w:color="808080"/>
              <w:bottom w:val="single" w:sz="4" w:space="0" w:color="808080"/>
              <w:right w:val="single" w:sz="4" w:space="0" w:color="808080"/>
            </w:tcBorders>
            <w:shd w:val="clear" w:color="auto" w:fill="B3B3B3"/>
            <w:tcMar>
              <w:top w:w="0" w:type="dxa"/>
              <w:left w:w="115" w:type="dxa"/>
              <w:bottom w:w="0" w:type="dxa"/>
              <w:right w:w="115" w:type="dxa"/>
            </w:tcMar>
            <w:hideMark/>
          </w:tcPr>
          <w:p w14:paraId="32E67360" w14:textId="77777777" w:rsidR="007F128A" w:rsidRPr="007F128A" w:rsidRDefault="007F128A" w:rsidP="007F128A">
            <w:pPr>
              <w:spacing w:before="120" w:after="0" w:line="240" w:lineRule="auto"/>
              <w:rPr>
                <w:rFonts w:ascii="Times New Roman" w:eastAsia="Times New Roman" w:hAnsi="Times New Roman" w:cs="Times New Roman"/>
                <w:sz w:val="24"/>
                <w:szCs w:val="24"/>
                <w:lang w:eastAsia="es-GT"/>
              </w:rPr>
            </w:pPr>
            <w:r w:rsidRPr="007F128A">
              <w:rPr>
                <w:rFonts w:ascii="Arial" w:eastAsia="Times New Roman" w:hAnsi="Arial" w:cs="Arial"/>
                <w:b/>
                <w:bCs/>
                <w:color w:val="000080"/>
                <w:sz w:val="18"/>
                <w:szCs w:val="18"/>
                <w:lang w:eastAsia="es-GT"/>
              </w:rPr>
              <w:t>Nombre</w:t>
            </w:r>
          </w:p>
        </w:tc>
        <w:tc>
          <w:tcPr>
            <w:tcW w:w="0" w:type="auto"/>
            <w:tcBorders>
              <w:top w:val="single" w:sz="4" w:space="0" w:color="808080"/>
              <w:left w:val="single" w:sz="4" w:space="0" w:color="808080"/>
              <w:bottom w:val="single" w:sz="4" w:space="0" w:color="808080"/>
              <w:right w:val="single" w:sz="4" w:space="0" w:color="808080"/>
            </w:tcBorders>
            <w:shd w:val="clear" w:color="auto" w:fill="B3B3B3"/>
            <w:tcMar>
              <w:top w:w="0" w:type="dxa"/>
              <w:left w:w="115" w:type="dxa"/>
              <w:bottom w:w="0" w:type="dxa"/>
              <w:right w:w="115" w:type="dxa"/>
            </w:tcMar>
            <w:hideMark/>
          </w:tcPr>
          <w:p w14:paraId="4DE4ECDC" w14:textId="77777777" w:rsidR="007F128A" w:rsidRPr="007F128A" w:rsidRDefault="007F128A" w:rsidP="007F128A">
            <w:pPr>
              <w:spacing w:before="120" w:after="0" w:line="240" w:lineRule="auto"/>
              <w:rPr>
                <w:rFonts w:ascii="Times New Roman" w:eastAsia="Times New Roman" w:hAnsi="Times New Roman" w:cs="Times New Roman"/>
                <w:sz w:val="24"/>
                <w:szCs w:val="24"/>
                <w:lang w:eastAsia="es-GT"/>
              </w:rPr>
            </w:pPr>
            <w:r w:rsidRPr="007F128A">
              <w:rPr>
                <w:rFonts w:ascii="Arial" w:eastAsia="Times New Roman" w:hAnsi="Arial" w:cs="Arial"/>
                <w:b/>
                <w:bCs/>
                <w:color w:val="000080"/>
                <w:sz w:val="18"/>
                <w:szCs w:val="18"/>
                <w:lang w:eastAsia="es-GT"/>
              </w:rPr>
              <w:t>Fecha</w:t>
            </w:r>
          </w:p>
        </w:tc>
      </w:tr>
      <w:tr w:rsidR="007F128A" w:rsidRPr="007F128A" w14:paraId="64A7131B" w14:textId="77777777" w:rsidTr="007F128A">
        <w:tc>
          <w:tcPr>
            <w:tcW w:w="0" w:type="auto"/>
            <w:tcBorders>
              <w:top w:val="single" w:sz="4" w:space="0" w:color="808080"/>
              <w:left w:val="single" w:sz="4" w:space="0" w:color="808080"/>
              <w:bottom w:val="single" w:sz="4" w:space="0" w:color="808080"/>
              <w:right w:val="single" w:sz="4" w:space="0" w:color="808080"/>
            </w:tcBorders>
            <w:shd w:val="clear" w:color="auto" w:fill="B3B3B3"/>
            <w:tcMar>
              <w:top w:w="0" w:type="dxa"/>
              <w:left w:w="115" w:type="dxa"/>
              <w:bottom w:w="0" w:type="dxa"/>
              <w:right w:w="115" w:type="dxa"/>
            </w:tcMar>
            <w:hideMark/>
          </w:tcPr>
          <w:p w14:paraId="090769E9" w14:textId="77777777" w:rsidR="007F128A" w:rsidRPr="007F128A" w:rsidRDefault="007F128A" w:rsidP="007F128A">
            <w:pPr>
              <w:spacing w:before="120" w:after="0" w:line="240" w:lineRule="auto"/>
              <w:rPr>
                <w:rFonts w:ascii="Times New Roman" w:eastAsia="Times New Roman" w:hAnsi="Times New Roman" w:cs="Times New Roman"/>
                <w:sz w:val="24"/>
                <w:szCs w:val="24"/>
                <w:lang w:eastAsia="es-GT"/>
              </w:rPr>
            </w:pPr>
            <w:r w:rsidRPr="007F128A">
              <w:rPr>
                <w:rFonts w:ascii="Arial" w:eastAsia="Times New Roman" w:hAnsi="Arial" w:cs="Arial"/>
                <w:b/>
                <w:bCs/>
                <w:color w:val="000080"/>
                <w:sz w:val="18"/>
                <w:szCs w:val="18"/>
                <w:lang w:eastAsia="es-GT"/>
              </w:rPr>
              <w:t>Autor</w:t>
            </w:r>
          </w:p>
        </w:tc>
        <w:tc>
          <w:tcPr>
            <w:tcW w:w="0" w:type="auto"/>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C76B854" w14:textId="77777777" w:rsidR="007F128A" w:rsidRPr="007F128A" w:rsidRDefault="007F128A" w:rsidP="007F128A">
            <w:pPr>
              <w:spacing w:before="60" w:after="60" w:line="240" w:lineRule="auto"/>
              <w:rPr>
                <w:rFonts w:ascii="Times New Roman" w:eastAsia="Times New Roman" w:hAnsi="Times New Roman" w:cs="Times New Roman"/>
                <w:sz w:val="24"/>
                <w:szCs w:val="24"/>
                <w:lang w:eastAsia="es-GT"/>
              </w:rPr>
            </w:pPr>
          </w:p>
        </w:tc>
        <w:tc>
          <w:tcPr>
            <w:tcW w:w="0" w:type="auto"/>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18A608E" w14:textId="1A10B03C" w:rsidR="007F128A" w:rsidRPr="007F128A" w:rsidRDefault="001214EE" w:rsidP="007F128A">
            <w:pPr>
              <w:spacing w:before="60" w:after="60" w:line="240" w:lineRule="auto"/>
              <w:jc w:val="both"/>
              <w:rPr>
                <w:rFonts w:ascii="Times New Roman" w:eastAsia="Times New Roman" w:hAnsi="Times New Roman" w:cs="Times New Roman"/>
                <w:sz w:val="24"/>
                <w:szCs w:val="24"/>
                <w:lang w:eastAsia="es-GT"/>
              </w:rPr>
            </w:pPr>
            <w:r>
              <w:rPr>
                <w:rFonts w:ascii="Times New Roman" w:eastAsia="Times New Roman" w:hAnsi="Times New Roman" w:cs="Times New Roman"/>
                <w:sz w:val="24"/>
                <w:szCs w:val="24"/>
                <w:lang w:eastAsia="es-GT"/>
              </w:rPr>
              <w:t>31</w:t>
            </w:r>
            <w:r w:rsidR="0059788E">
              <w:rPr>
                <w:rFonts w:ascii="Times New Roman" w:eastAsia="Times New Roman" w:hAnsi="Times New Roman" w:cs="Times New Roman"/>
                <w:sz w:val="24"/>
                <w:szCs w:val="24"/>
                <w:lang w:eastAsia="es-GT"/>
              </w:rPr>
              <w:t>-01-2022</w:t>
            </w:r>
          </w:p>
        </w:tc>
      </w:tr>
      <w:tr w:rsidR="007F128A" w:rsidRPr="007F128A" w14:paraId="39F7EEB7" w14:textId="77777777" w:rsidTr="007F128A">
        <w:tc>
          <w:tcPr>
            <w:tcW w:w="0" w:type="auto"/>
            <w:tcBorders>
              <w:top w:val="single" w:sz="4" w:space="0" w:color="808080"/>
              <w:left w:val="single" w:sz="4" w:space="0" w:color="808080"/>
              <w:bottom w:val="single" w:sz="4" w:space="0" w:color="808080"/>
              <w:right w:val="single" w:sz="4" w:space="0" w:color="808080"/>
            </w:tcBorders>
            <w:shd w:val="clear" w:color="auto" w:fill="B3B3B3"/>
            <w:tcMar>
              <w:top w:w="0" w:type="dxa"/>
              <w:left w:w="115" w:type="dxa"/>
              <w:bottom w:w="0" w:type="dxa"/>
              <w:right w:w="115" w:type="dxa"/>
            </w:tcMar>
            <w:hideMark/>
          </w:tcPr>
          <w:p w14:paraId="7894E5D2" w14:textId="77777777" w:rsidR="007F128A" w:rsidRPr="007F128A" w:rsidRDefault="007F128A" w:rsidP="007F128A">
            <w:pPr>
              <w:spacing w:before="120" w:after="0" w:line="240" w:lineRule="auto"/>
              <w:rPr>
                <w:rFonts w:ascii="Times New Roman" w:eastAsia="Times New Roman" w:hAnsi="Times New Roman" w:cs="Times New Roman"/>
                <w:sz w:val="24"/>
                <w:szCs w:val="24"/>
                <w:lang w:eastAsia="es-GT"/>
              </w:rPr>
            </w:pPr>
            <w:r w:rsidRPr="007F128A">
              <w:rPr>
                <w:rFonts w:ascii="Arial" w:eastAsia="Times New Roman" w:hAnsi="Arial" w:cs="Arial"/>
                <w:b/>
                <w:bCs/>
                <w:color w:val="000080"/>
                <w:sz w:val="18"/>
                <w:szCs w:val="18"/>
                <w:lang w:eastAsia="es-GT"/>
              </w:rPr>
              <w:t>Aprobador</w:t>
            </w:r>
          </w:p>
        </w:tc>
        <w:tc>
          <w:tcPr>
            <w:tcW w:w="0" w:type="auto"/>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hideMark/>
          </w:tcPr>
          <w:p w14:paraId="0341A287" w14:textId="77777777" w:rsidR="007F128A" w:rsidRPr="007F128A" w:rsidRDefault="007F128A" w:rsidP="007F128A">
            <w:pPr>
              <w:spacing w:after="0" w:line="240" w:lineRule="auto"/>
              <w:rPr>
                <w:rFonts w:ascii="Times New Roman" w:eastAsia="Times New Roman" w:hAnsi="Times New Roman" w:cs="Times New Roman"/>
                <w:sz w:val="24"/>
                <w:szCs w:val="24"/>
                <w:lang w:eastAsia="es-GT"/>
              </w:rPr>
            </w:pPr>
          </w:p>
        </w:tc>
        <w:tc>
          <w:tcPr>
            <w:tcW w:w="0" w:type="auto"/>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hideMark/>
          </w:tcPr>
          <w:p w14:paraId="0804C4A0" w14:textId="77777777" w:rsidR="007F128A" w:rsidRPr="007F128A" w:rsidRDefault="007F128A" w:rsidP="007F128A">
            <w:pPr>
              <w:spacing w:after="0" w:line="240" w:lineRule="auto"/>
              <w:rPr>
                <w:rFonts w:ascii="Times New Roman" w:eastAsia="Times New Roman" w:hAnsi="Times New Roman" w:cs="Times New Roman"/>
                <w:sz w:val="24"/>
                <w:szCs w:val="24"/>
                <w:lang w:eastAsia="es-GT"/>
              </w:rPr>
            </w:pPr>
          </w:p>
        </w:tc>
      </w:tr>
      <w:tr w:rsidR="007F128A" w:rsidRPr="007F128A" w14:paraId="147DDFF1" w14:textId="77777777" w:rsidTr="007F128A">
        <w:tc>
          <w:tcPr>
            <w:tcW w:w="0" w:type="auto"/>
            <w:gridSpan w:val="3"/>
            <w:tcBorders>
              <w:top w:val="single" w:sz="4" w:space="0" w:color="808080"/>
              <w:left w:val="single" w:sz="4" w:space="0" w:color="808080"/>
              <w:bottom w:val="single" w:sz="4" w:space="0" w:color="808080"/>
              <w:right w:val="single" w:sz="4" w:space="0" w:color="808080"/>
            </w:tcBorders>
            <w:shd w:val="clear" w:color="auto" w:fill="B3B3B3"/>
            <w:tcMar>
              <w:top w:w="0" w:type="dxa"/>
              <w:left w:w="115" w:type="dxa"/>
              <w:bottom w:w="0" w:type="dxa"/>
              <w:right w:w="115" w:type="dxa"/>
            </w:tcMar>
            <w:hideMark/>
          </w:tcPr>
          <w:p w14:paraId="778DC2FA" w14:textId="77777777" w:rsidR="007F128A" w:rsidRPr="007F128A" w:rsidRDefault="007F128A" w:rsidP="007F128A">
            <w:pPr>
              <w:spacing w:before="120" w:after="0" w:line="240" w:lineRule="auto"/>
              <w:rPr>
                <w:rFonts w:ascii="Times New Roman" w:eastAsia="Times New Roman" w:hAnsi="Times New Roman" w:cs="Times New Roman"/>
                <w:sz w:val="24"/>
                <w:szCs w:val="24"/>
                <w:lang w:eastAsia="es-GT"/>
              </w:rPr>
            </w:pPr>
            <w:r w:rsidRPr="007F128A">
              <w:rPr>
                <w:rFonts w:ascii="Arial" w:eastAsia="Times New Roman" w:hAnsi="Arial" w:cs="Arial"/>
                <w:b/>
                <w:bCs/>
                <w:color w:val="000080"/>
                <w:sz w:val="18"/>
                <w:szCs w:val="18"/>
                <w:lang w:eastAsia="es-GT"/>
              </w:rPr>
              <w:t>Aviso de copyright</w:t>
            </w:r>
          </w:p>
        </w:tc>
      </w:tr>
      <w:tr w:rsidR="007F128A" w:rsidRPr="007F128A" w14:paraId="226EC963" w14:textId="77777777" w:rsidTr="007F128A">
        <w:tc>
          <w:tcPr>
            <w:tcW w:w="0" w:type="auto"/>
            <w:gridSpan w:val="3"/>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hideMark/>
          </w:tcPr>
          <w:p w14:paraId="3C04E26A" w14:textId="77777777" w:rsidR="007F128A" w:rsidRPr="007F128A" w:rsidRDefault="007F128A" w:rsidP="007F128A">
            <w:pPr>
              <w:spacing w:before="120" w:after="0" w:line="240" w:lineRule="auto"/>
              <w:jc w:val="both"/>
              <w:rPr>
                <w:rFonts w:ascii="Times New Roman" w:eastAsia="Times New Roman" w:hAnsi="Times New Roman" w:cs="Times New Roman"/>
                <w:sz w:val="24"/>
                <w:szCs w:val="24"/>
                <w:lang w:eastAsia="es-GT"/>
              </w:rPr>
            </w:pPr>
            <w:r w:rsidRPr="007F128A">
              <w:rPr>
                <w:rFonts w:ascii="Arial" w:eastAsia="Times New Roman" w:hAnsi="Arial" w:cs="Arial"/>
                <w:color w:val="000000"/>
                <w:sz w:val="18"/>
                <w:szCs w:val="18"/>
                <w:lang w:eastAsia="es-GT"/>
              </w:rPr>
              <w:t xml:space="preserve">El presente documento es propiedad de MAPFRE y es exclusivamente para uso interno o de cualquiera de las Entidades del Grupo MAPFRE (listado completo en </w:t>
            </w:r>
            <w:proofErr w:type="gramStart"/>
            <w:r w:rsidRPr="007F128A">
              <w:rPr>
                <w:rFonts w:ascii="Arial" w:eastAsia="Times New Roman" w:hAnsi="Arial" w:cs="Arial"/>
                <w:color w:val="000000"/>
                <w:sz w:val="18"/>
                <w:szCs w:val="18"/>
                <w:lang w:eastAsia="es-GT"/>
              </w:rPr>
              <w:t>la  página</w:t>
            </w:r>
            <w:proofErr w:type="gramEnd"/>
            <w:r w:rsidRPr="007F128A">
              <w:rPr>
                <w:rFonts w:ascii="Arial" w:eastAsia="Times New Roman" w:hAnsi="Arial" w:cs="Arial"/>
                <w:color w:val="000000"/>
                <w:sz w:val="18"/>
                <w:szCs w:val="18"/>
                <w:lang w:eastAsia="es-GT"/>
              </w:rPr>
              <w:t xml:space="preserve"> </w:t>
            </w:r>
            <w:hyperlink r:id="rId10" w:history="1">
              <w:r w:rsidRPr="007F128A">
                <w:rPr>
                  <w:rFonts w:ascii="Arial" w:eastAsia="Times New Roman" w:hAnsi="Arial" w:cs="Arial"/>
                  <w:color w:val="0000FF"/>
                  <w:sz w:val="18"/>
                  <w:szCs w:val="18"/>
                  <w:u w:val="single"/>
                  <w:lang w:eastAsia="es-GT"/>
                </w:rPr>
                <w:t>www.mapfre.com</w:t>
              </w:r>
            </w:hyperlink>
            <w:r w:rsidRPr="007F128A">
              <w:rPr>
                <w:rFonts w:ascii="Arial" w:eastAsia="Times New Roman" w:hAnsi="Arial" w:cs="Arial"/>
                <w:color w:val="000000"/>
                <w:sz w:val="18"/>
                <w:szCs w:val="18"/>
                <w:lang w:eastAsia="es-GT"/>
              </w:rPr>
              <w:t>). No podrá ser reproducido total o parcialmente, ni procederse a su transmisión de ninguna forma, ya sea electrónica, mecánica, por fotocopia, grabación, reproducción u otros medios sin autorización expresa al efecto.</w:t>
            </w:r>
          </w:p>
        </w:tc>
      </w:tr>
    </w:tbl>
    <w:p w14:paraId="0F309C61" w14:textId="77777777" w:rsidR="00E95A4F" w:rsidRDefault="00E95A4F">
      <w:pPr>
        <w:rPr>
          <w:rFonts w:ascii="Arial" w:eastAsia="Times New Roman" w:hAnsi="Arial" w:cs="Arial"/>
          <w:b/>
          <w:bCs/>
          <w:color w:val="000080"/>
          <w:sz w:val="32"/>
          <w:szCs w:val="32"/>
          <w:lang w:eastAsia="es-GT"/>
        </w:rPr>
      </w:pPr>
    </w:p>
    <w:p w14:paraId="56EBFEAB" w14:textId="77777777" w:rsidR="000755D9" w:rsidRDefault="00E95A4F">
      <w:pPr>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General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870"/>
        <w:gridCol w:w="1500"/>
      </w:tblGrid>
      <w:tr w:rsidR="00635926" w:rsidRPr="000755D9" w14:paraId="32056C38" w14:textId="77777777" w:rsidTr="00635926">
        <w:trPr>
          <w:trHeight w:val="290"/>
        </w:trPr>
        <w:tc>
          <w:tcPr>
            <w:tcW w:w="1059" w:type="pct"/>
            <w:shd w:val="clear" w:color="000000" w:fill="C00000"/>
            <w:noWrap/>
            <w:vAlign w:val="center"/>
            <w:hideMark/>
          </w:tcPr>
          <w:p w14:paraId="3695C043" w14:textId="77777777" w:rsidR="000755D9" w:rsidRPr="000755D9" w:rsidRDefault="000755D9" w:rsidP="000755D9">
            <w:pPr>
              <w:spacing w:after="0" w:line="240" w:lineRule="auto"/>
              <w:jc w:val="center"/>
              <w:rPr>
                <w:rFonts w:ascii="Arial" w:eastAsia="Times New Roman" w:hAnsi="Arial" w:cs="Arial"/>
                <w:b/>
                <w:bCs/>
                <w:color w:val="FFFFFF"/>
                <w:sz w:val="20"/>
                <w:szCs w:val="20"/>
                <w:lang w:val="es-MX" w:eastAsia="es-MX"/>
              </w:rPr>
            </w:pPr>
            <w:r w:rsidRPr="000755D9">
              <w:rPr>
                <w:rFonts w:ascii="Arial" w:eastAsia="Times New Roman" w:hAnsi="Arial" w:cs="Arial"/>
                <w:b/>
                <w:bCs/>
                <w:color w:val="FFFFFF"/>
                <w:sz w:val="20"/>
                <w:szCs w:val="20"/>
                <w:lang w:val="es-MX" w:eastAsia="es-MX"/>
              </w:rPr>
              <w:t>Sector</w:t>
            </w:r>
          </w:p>
        </w:tc>
        <w:tc>
          <w:tcPr>
            <w:tcW w:w="3139" w:type="pct"/>
            <w:shd w:val="clear" w:color="000000" w:fill="C00000"/>
            <w:noWrap/>
            <w:vAlign w:val="center"/>
            <w:hideMark/>
          </w:tcPr>
          <w:p w14:paraId="29FD9186" w14:textId="77777777" w:rsidR="000755D9" w:rsidRPr="000755D9" w:rsidRDefault="000755D9" w:rsidP="000755D9">
            <w:pPr>
              <w:spacing w:after="0" w:line="240" w:lineRule="auto"/>
              <w:jc w:val="center"/>
              <w:rPr>
                <w:rFonts w:ascii="Arial" w:eastAsia="Times New Roman" w:hAnsi="Arial" w:cs="Arial"/>
                <w:b/>
                <w:bCs/>
                <w:color w:val="FFFFFF"/>
                <w:sz w:val="20"/>
                <w:szCs w:val="20"/>
                <w:lang w:val="es-MX" w:eastAsia="es-MX"/>
              </w:rPr>
            </w:pPr>
            <w:r w:rsidRPr="000755D9">
              <w:rPr>
                <w:rFonts w:ascii="Arial" w:eastAsia="Times New Roman" w:hAnsi="Arial" w:cs="Arial"/>
                <w:b/>
                <w:bCs/>
                <w:color w:val="FFFFFF"/>
                <w:sz w:val="20"/>
                <w:szCs w:val="20"/>
                <w:lang w:val="es-MX" w:eastAsia="es-MX"/>
              </w:rPr>
              <w:t>Requerimiento</w:t>
            </w:r>
          </w:p>
        </w:tc>
        <w:tc>
          <w:tcPr>
            <w:tcW w:w="802" w:type="pct"/>
            <w:shd w:val="clear" w:color="000000" w:fill="C00000"/>
            <w:vAlign w:val="center"/>
            <w:hideMark/>
          </w:tcPr>
          <w:p w14:paraId="7FC48A95" w14:textId="77777777" w:rsidR="000755D9" w:rsidRPr="000755D9" w:rsidRDefault="000755D9" w:rsidP="000755D9">
            <w:pPr>
              <w:spacing w:after="0" w:line="240" w:lineRule="auto"/>
              <w:jc w:val="center"/>
              <w:rPr>
                <w:rFonts w:ascii="Arial" w:eastAsia="Times New Roman" w:hAnsi="Arial" w:cs="Arial"/>
                <w:b/>
                <w:bCs/>
                <w:color w:val="FFFFFF"/>
                <w:sz w:val="20"/>
                <w:szCs w:val="20"/>
                <w:lang w:val="es-MX" w:eastAsia="es-MX"/>
              </w:rPr>
            </w:pPr>
            <w:r w:rsidRPr="000755D9">
              <w:rPr>
                <w:rFonts w:ascii="Arial" w:eastAsia="Times New Roman" w:hAnsi="Arial" w:cs="Arial"/>
                <w:b/>
                <w:bCs/>
                <w:color w:val="FFFFFF"/>
                <w:sz w:val="20"/>
                <w:szCs w:val="20"/>
                <w:lang w:val="es-MX" w:eastAsia="es-MX"/>
              </w:rPr>
              <w:t>Documento de Referencia</w:t>
            </w:r>
          </w:p>
        </w:tc>
      </w:tr>
      <w:tr w:rsidR="00635926" w:rsidRPr="000755D9" w14:paraId="17B48A5B" w14:textId="77777777" w:rsidTr="00635926">
        <w:trPr>
          <w:trHeight w:val="1160"/>
        </w:trPr>
        <w:tc>
          <w:tcPr>
            <w:tcW w:w="1059" w:type="pct"/>
            <w:shd w:val="clear" w:color="auto" w:fill="auto"/>
            <w:noWrap/>
            <w:vAlign w:val="center"/>
            <w:hideMark/>
          </w:tcPr>
          <w:p w14:paraId="051CC643" w14:textId="430B07E7" w:rsidR="00635926" w:rsidRDefault="00635926" w:rsidP="000755D9">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15155E03" w14:textId="193AF978" w:rsidR="000755D9" w:rsidRPr="000755D9" w:rsidRDefault="00635926" w:rsidP="000755D9">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hideMark/>
          </w:tcPr>
          <w:p w14:paraId="6FC45F5F" w14:textId="3C5440CA" w:rsidR="000755D9" w:rsidRPr="000755D9" w:rsidRDefault="00635926" w:rsidP="000755D9">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Agregar más de un correo electrónico del agente</w:t>
            </w:r>
          </w:p>
        </w:tc>
        <w:tc>
          <w:tcPr>
            <w:tcW w:w="802" w:type="pct"/>
            <w:shd w:val="clear" w:color="auto" w:fill="auto"/>
            <w:vAlign w:val="center"/>
            <w:hideMark/>
          </w:tcPr>
          <w:p w14:paraId="5B8BA7E3" w14:textId="77777777" w:rsidR="000755D9" w:rsidRPr="000755D9" w:rsidRDefault="000755D9" w:rsidP="000755D9">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Ver detalle requerimiento 1</w:t>
            </w:r>
          </w:p>
        </w:tc>
      </w:tr>
      <w:tr w:rsidR="00635926" w:rsidRPr="000755D9" w14:paraId="1B82908C" w14:textId="77777777" w:rsidTr="00635926">
        <w:trPr>
          <w:trHeight w:val="1160"/>
        </w:trPr>
        <w:tc>
          <w:tcPr>
            <w:tcW w:w="1059" w:type="pct"/>
            <w:shd w:val="clear" w:color="auto" w:fill="auto"/>
            <w:noWrap/>
            <w:vAlign w:val="center"/>
            <w:hideMark/>
          </w:tcPr>
          <w:p w14:paraId="1F579236" w14:textId="77777777" w:rsidR="00635926" w:rsidRDefault="00635926" w:rsidP="00635926">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lastRenderedPageBreak/>
              <w:t>Autos, Daños,</w:t>
            </w:r>
          </w:p>
          <w:p w14:paraId="042C8534" w14:textId="7D90DA09" w:rsidR="000755D9" w:rsidRPr="000755D9" w:rsidRDefault="00635926" w:rsidP="00635926">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hideMark/>
          </w:tcPr>
          <w:p w14:paraId="3AFEBB96" w14:textId="28A8EC52" w:rsidR="000755D9" w:rsidRPr="000755D9" w:rsidRDefault="00635926" w:rsidP="000755D9">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No solicitar un documento adjunto obligatorio cuando sea una devolución</w:t>
            </w:r>
          </w:p>
        </w:tc>
        <w:tc>
          <w:tcPr>
            <w:tcW w:w="802" w:type="pct"/>
            <w:shd w:val="clear" w:color="auto" w:fill="auto"/>
            <w:vAlign w:val="center"/>
            <w:hideMark/>
          </w:tcPr>
          <w:p w14:paraId="596F3CF6" w14:textId="77777777" w:rsidR="000755D9" w:rsidRPr="000755D9" w:rsidRDefault="000755D9" w:rsidP="000755D9">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Ver detalle requerimiento 2</w:t>
            </w:r>
          </w:p>
        </w:tc>
      </w:tr>
      <w:tr w:rsidR="00635926" w:rsidRPr="000755D9" w14:paraId="2DA45F85" w14:textId="77777777" w:rsidTr="00635926">
        <w:trPr>
          <w:trHeight w:val="870"/>
        </w:trPr>
        <w:tc>
          <w:tcPr>
            <w:tcW w:w="1059" w:type="pct"/>
            <w:shd w:val="clear" w:color="auto" w:fill="auto"/>
            <w:noWrap/>
            <w:vAlign w:val="center"/>
            <w:hideMark/>
          </w:tcPr>
          <w:p w14:paraId="3CEDE180" w14:textId="77777777" w:rsidR="00635926" w:rsidRDefault="00635926" w:rsidP="00635926">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7AF002E7" w14:textId="0CF0D274" w:rsidR="000755D9" w:rsidRPr="000755D9" w:rsidRDefault="00635926" w:rsidP="00635926">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hideMark/>
          </w:tcPr>
          <w:p w14:paraId="64AC5306" w14:textId="09AA9400" w:rsidR="000755D9" w:rsidRPr="000755D9" w:rsidRDefault="00635926" w:rsidP="000755D9">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Se pueda agregar un comentario desde la captura inicial de la solicitud</w:t>
            </w:r>
          </w:p>
        </w:tc>
        <w:tc>
          <w:tcPr>
            <w:tcW w:w="802" w:type="pct"/>
            <w:shd w:val="clear" w:color="auto" w:fill="auto"/>
            <w:vAlign w:val="center"/>
            <w:hideMark/>
          </w:tcPr>
          <w:p w14:paraId="41F9F7CE" w14:textId="77777777" w:rsidR="000755D9" w:rsidRPr="000755D9" w:rsidRDefault="000755D9" w:rsidP="000755D9">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Ver detalle requerimiento 3</w:t>
            </w:r>
          </w:p>
        </w:tc>
      </w:tr>
      <w:tr w:rsidR="00635926" w:rsidRPr="000755D9" w14:paraId="1B3F0BAE" w14:textId="77777777" w:rsidTr="00635926">
        <w:trPr>
          <w:trHeight w:val="290"/>
        </w:trPr>
        <w:tc>
          <w:tcPr>
            <w:tcW w:w="1059" w:type="pct"/>
            <w:shd w:val="clear" w:color="auto" w:fill="auto"/>
            <w:vAlign w:val="center"/>
            <w:hideMark/>
          </w:tcPr>
          <w:p w14:paraId="119C1C0D" w14:textId="77777777" w:rsidR="00635926" w:rsidRDefault="00635926" w:rsidP="00635926">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15F14850" w14:textId="2CECE1C9" w:rsidR="000755D9" w:rsidRPr="000755D9" w:rsidRDefault="00635926" w:rsidP="00635926">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hideMark/>
          </w:tcPr>
          <w:p w14:paraId="646FD41E" w14:textId="7F7BA6DF" w:rsidR="000755D9" w:rsidRPr="000755D9" w:rsidRDefault="00635926" w:rsidP="000755D9">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Se pueda cancelar o guardar desde la pantalla inicial de una solicitud de emisión de póliza</w:t>
            </w:r>
          </w:p>
        </w:tc>
        <w:tc>
          <w:tcPr>
            <w:tcW w:w="802" w:type="pct"/>
            <w:shd w:val="clear" w:color="auto" w:fill="auto"/>
            <w:vAlign w:val="center"/>
            <w:hideMark/>
          </w:tcPr>
          <w:p w14:paraId="31295F70" w14:textId="77777777" w:rsidR="000755D9" w:rsidRPr="000755D9" w:rsidRDefault="000755D9" w:rsidP="000755D9">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Ver detalle requerimiento 4</w:t>
            </w:r>
          </w:p>
        </w:tc>
      </w:tr>
      <w:tr w:rsidR="007A0F2D" w:rsidRPr="000755D9" w14:paraId="7054D6B4" w14:textId="77777777" w:rsidTr="0032566C">
        <w:trPr>
          <w:trHeight w:val="580"/>
        </w:trPr>
        <w:tc>
          <w:tcPr>
            <w:tcW w:w="1059" w:type="pct"/>
            <w:shd w:val="clear" w:color="auto" w:fill="auto"/>
            <w:noWrap/>
            <w:vAlign w:val="center"/>
            <w:hideMark/>
          </w:tcPr>
          <w:p w14:paraId="4C045696" w14:textId="77777777" w:rsidR="007A0F2D" w:rsidRDefault="007A0F2D" w:rsidP="0032566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5D7A8358" w14:textId="77777777" w:rsidR="007A0F2D" w:rsidRPr="000755D9" w:rsidRDefault="007A0F2D" w:rsidP="0032566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hideMark/>
          </w:tcPr>
          <w:p w14:paraId="400DB26B" w14:textId="77777777"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Fechas de vigencia automáticas</w:t>
            </w:r>
            <w:r w:rsidRPr="000755D9">
              <w:rPr>
                <w:rFonts w:ascii="Arial" w:eastAsia="Times New Roman" w:hAnsi="Arial" w:cs="Arial"/>
                <w:color w:val="000000"/>
                <w:sz w:val="20"/>
                <w:szCs w:val="20"/>
                <w:lang w:val="es-MX" w:eastAsia="es-MX"/>
              </w:rPr>
              <w:t xml:space="preserve"> </w:t>
            </w:r>
          </w:p>
        </w:tc>
        <w:tc>
          <w:tcPr>
            <w:tcW w:w="802" w:type="pct"/>
            <w:shd w:val="clear" w:color="auto" w:fill="auto"/>
            <w:vAlign w:val="center"/>
            <w:hideMark/>
          </w:tcPr>
          <w:p w14:paraId="6882787A" w14:textId="77777777"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5</w:t>
            </w:r>
          </w:p>
        </w:tc>
      </w:tr>
      <w:tr w:rsidR="007A0F2D" w:rsidRPr="000755D9" w14:paraId="4C50C4D1" w14:textId="77777777" w:rsidTr="0032566C">
        <w:trPr>
          <w:trHeight w:val="580"/>
        </w:trPr>
        <w:tc>
          <w:tcPr>
            <w:tcW w:w="1059" w:type="pct"/>
            <w:shd w:val="clear" w:color="auto" w:fill="auto"/>
            <w:noWrap/>
            <w:vAlign w:val="center"/>
            <w:hideMark/>
          </w:tcPr>
          <w:p w14:paraId="01BDB74C" w14:textId="77777777" w:rsidR="007A0F2D" w:rsidRDefault="007A0F2D" w:rsidP="0032566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662D947B" w14:textId="77777777" w:rsidR="007A0F2D" w:rsidRPr="000755D9" w:rsidRDefault="007A0F2D" w:rsidP="0032566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hideMark/>
          </w:tcPr>
          <w:p w14:paraId="7DA62386" w14:textId="7EE0653F"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Quitar obligatoriedad de adjuntar documento en endosos sencillos para autos</w:t>
            </w:r>
            <w:r w:rsidRPr="000755D9">
              <w:rPr>
                <w:rFonts w:ascii="Arial" w:eastAsia="Times New Roman" w:hAnsi="Arial" w:cs="Arial"/>
                <w:color w:val="000000"/>
                <w:sz w:val="20"/>
                <w:szCs w:val="20"/>
                <w:lang w:val="es-MX" w:eastAsia="es-MX"/>
              </w:rPr>
              <w:t xml:space="preserve"> </w:t>
            </w:r>
          </w:p>
        </w:tc>
        <w:tc>
          <w:tcPr>
            <w:tcW w:w="802" w:type="pct"/>
            <w:shd w:val="clear" w:color="auto" w:fill="auto"/>
            <w:vAlign w:val="center"/>
            <w:hideMark/>
          </w:tcPr>
          <w:p w14:paraId="69ADD1A6" w14:textId="6A420396"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6</w:t>
            </w:r>
          </w:p>
        </w:tc>
      </w:tr>
      <w:tr w:rsidR="007A0F2D" w:rsidRPr="000755D9" w14:paraId="3D1B5D49" w14:textId="77777777" w:rsidTr="0032566C">
        <w:trPr>
          <w:trHeight w:val="580"/>
        </w:trPr>
        <w:tc>
          <w:tcPr>
            <w:tcW w:w="1059" w:type="pct"/>
            <w:shd w:val="clear" w:color="auto" w:fill="auto"/>
            <w:noWrap/>
            <w:vAlign w:val="center"/>
            <w:hideMark/>
          </w:tcPr>
          <w:p w14:paraId="519B54E6" w14:textId="74458830" w:rsidR="008510A4" w:rsidRPr="000755D9" w:rsidRDefault="007A0F2D" w:rsidP="008510A4">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w:t>
            </w:r>
          </w:p>
          <w:p w14:paraId="4F14E6A0" w14:textId="21634034" w:rsidR="007A0F2D" w:rsidRPr="000755D9" w:rsidRDefault="007A0F2D" w:rsidP="0032566C">
            <w:pPr>
              <w:spacing w:after="0" w:line="240" w:lineRule="auto"/>
              <w:jc w:val="center"/>
              <w:rPr>
                <w:rFonts w:ascii="Arial" w:eastAsia="Times New Roman" w:hAnsi="Arial" w:cs="Arial"/>
                <w:b/>
                <w:bCs/>
                <w:color w:val="000000"/>
                <w:sz w:val="20"/>
                <w:szCs w:val="20"/>
                <w:lang w:val="es-MX" w:eastAsia="es-MX"/>
              </w:rPr>
            </w:pPr>
          </w:p>
        </w:tc>
        <w:tc>
          <w:tcPr>
            <w:tcW w:w="3139" w:type="pct"/>
            <w:shd w:val="clear" w:color="auto" w:fill="auto"/>
            <w:vAlign w:val="center"/>
            <w:hideMark/>
          </w:tcPr>
          <w:p w14:paraId="6FE0779E" w14:textId="61039C9B"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Cambiar el nombre de etiqueta en fechas de vigencia autos</w:t>
            </w:r>
          </w:p>
        </w:tc>
        <w:tc>
          <w:tcPr>
            <w:tcW w:w="802" w:type="pct"/>
            <w:shd w:val="clear" w:color="auto" w:fill="auto"/>
            <w:vAlign w:val="center"/>
            <w:hideMark/>
          </w:tcPr>
          <w:p w14:paraId="1159CD08" w14:textId="1FF070CC"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7</w:t>
            </w:r>
          </w:p>
        </w:tc>
      </w:tr>
      <w:tr w:rsidR="007A0F2D" w:rsidRPr="000755D9" w14:paraId="552BE95A" w14:textId="77777777" w:rsidTr="0032566C">
        <w:trPr>
          <w:trHeight w:val="580"/>
        </w:trPr>
        <w:tc>
          <w:tcPr>
            <w:tcW w:w="1059" w:type="pct"/>
            <w:shd w:val="clear" w:color="auto" w:fill="auto"/>
            <w:noWrap/>
            <w:vAlign w:val="center"/>
            <w:hideMark/>
          </w:tcPr>
          <w:p w14:paraId="5DD687E5" w14:textId="77777777" w:rsidR="007A0F2D" w:rsidRDefault="007A0F2D" w:rsidP="0032566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0A2835E2" w14:textId="77777777" w:rsidR="007A0F2D" w:rsidRPr="000755D9" w:rsidRDefault="007A0F2D" w:rsidP="0032566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hideMark/>
          </w:tcPr>
          <w:p w14:paraId="43A7E2D6" w14:textId="48AA46B7"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Activar la referencia de los folios de los agentes y/o gerencias de desarrollo cuando se elabora una solicitud de cotización emisión y endoso</w:t>
            </w:r>
          </w:p>
        </w:tc>
        <w:tc>
          <w:tcPr>
            <w:tcW w:w="802" w:type="pct"/>
            <w:shd w:val="clear" w:color="auto" w:fill="auto"/>
            <w:vAlign w:val="center"/>
            <w:hideMark/>
          </w:tcPr>
          <w:p w14:paraId="1AB60D60" w14:textId="0EB38019"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8</w:t>
            </w:r>
          </w:p>
        </w:tc>
      </w:tr>
      <w:tr w:rsidR="007A0F2D" w:rsidRPr="000755D9" w14:paraId="4EFC93BB" w14:textId="77777777" w:rsidTr="0032566C">
        <w:trPr>
          <w:trHeight w:val="580"/>
        </w:trPr>
        <w:tc>
          <w:tcPr>
            <w:tcW w:w="1059" w:type="pct"/>
            <w:shd w:val="clear" w:color="auto" w:fill="auto"/>
            <w:noWrap/>
            <w:vAlign w:val="center"/>
            <w:hideMark/>
          </w:tcPr>
          <w:p w14:paraId="10A3F47F" w14:textId="77777777" w:rsidR="007A0F2D" w:rsidRDefault="007A0F2D" w:rsidP="0032566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7CE75498" w14:textId="77777777" w:rsidR="007A0F2D" w:rsidRPr="000755D9" w:rsidRDefault="007A0F2D" w:rsidP="0032566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hideMark/>
          </w:tcPr>
          <w:p w14:paraId="51A54EB8" w14:textId="4D2A56B6"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Generación de consulta de folios con el nombre del contratante</w:t>
            </w:r>
            <w:r w:rsidRPr="000755D9">
              <w:rPr>
                <w:rFonts w:ascii="Arial" w:eastAsia="Times New Roman" w:hAnsi="Arial" w:cs="Arial"/>
                <w:color w:val="000000"/>
                <w:sz w:val="20"/>
                <w:szCs w:val="20"/>
                <w:lang w:val="es-MX" w:eastAsia="es-MX"/>
              </w:rPr>
              <w:t xml:space="preserve"> </w:t>
            </w:r>
          </w:p>
        </w:tc>
        <w:tc>
          <w:tcPr>
            <w:tcW w:w="802" w:type="pct"/>
            <w:shd w:val="clear" w:color="auto" w:fill="auto"/>
            <w:vAlign w:val="center"/>
            <w:hideMark/>
          </w:tcPr>
          <w:p w14:paraId="4DC9BA4A" w14:textId="713ACC56" w:rsidR="007A0F2D" w:rsidRPr="000755D9" w:rsidRDefault="007A0F2D" w:rsidP="0032566C">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9</w:t>
            </w:r>
          </w:p>
        </w:tc>
      </w:tr>
      <w:tr w:rsidR="00635926" w:rsidRPr="000755D9" w14:paraId="7499049B" w14:textId="77777777" w:rsidTr="00635926">
        <w:trPr>
          <w:trHeight w:val="580"/>
        </w:trPr>
        <w:tc>
          <w:tcPr>
            <w:tcW w:w="1059" w:type="pct"/>
            <w:shd w:val="clear" w:color="auto" w:fill="auto"/>
            <w:noWrap/>
            <w:vAlign w:val="center"/>
            <w:hideMark/>
          </w:tcPr>
          <w:p w14:paraId="5F38472C" w14:textId="77777777" w:rsidR="00635926" w:rsidRDefault="00635926" w:rsidP="00635926">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5CAFCA55" w14:textId="0D0F58C6" w:rsidR="000755D9" w:rsidRPr="000755D9" w:rsidRDefault="00635926" w:rsidP="00635926">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hideMark/>
          </w:tcPr>
          <w:p w14:paraId="5EF1FA97" w14:textId="2857BC08" w:rsidR="000755D9" w:rsidRPr="000755D9" w:rsidRDefault="007A0F2D" w:rsidP="000755D9">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Generación de consulta de folios con estructura comercial</w:t>
            </w:r>
            <w:r w:rsidR="000755D9" w:rsidRPr="000755D9">
              <w:rPr>
                <w:rFonts w:ascii="Arial" w:eastAsia="Times New Roman" w:hAnsi="Arial" w:cs="Arial"/>
                <w:color w:val="000000"/>
                <w:sz w:val="20"/>
                <w:szCs w:val="20"/>
                <w:lang w:val="es-MX" w:eastAsia="es-MX"/>
              </w:rPr>
              <w:t xml:space="preserve"> </w:t>
            </w:r>
          </w:p>
        </w:tc>
        <w:tc>
          <w:tcPr>
            <w:tcW w:w="802" w:type="pct"/>
            <w:shd w:val="clear" w:color="auto" w:fill="auto"/>
            <w:vAlign w:val="center"/>
            <w:hideMark/>
          </w:tcPr>
          <w:p w14:paraId="04275949" w14:textId="3B3533C5" w:rsidR="000755D9" w:rsidRPr="000755D9" w:rsidRDefault="000755D9" w:rsidP="000755D9">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sidR="007A0F2D">
              <w:rPr>
                <w:rFonts w:ascii="Arial" w:eastAsia="Times New Roman" w:hAnsi="Arial" w:cs="Arial"/>
                <w:color w:val="000000"/>
                <w:sz w:val="20"/>
                <w:szCs w:val="20"/>
                <w:lang w:val="es-MX" w:eastAsia="es-MX"/>
              </w:rPr>
              <w:t>10</w:t>
            </w:r>
          </w:p>
        </w:tc>
      </w:tr>
      <w:tr w:rsidR="005A160F" w:rsidRPr="000755D9" w14:paraId="004E6E02" w14:textId="77777777" w:rsidTr="005A160F">
        <w:trPr>
          <w:trHeight w:val="580"/>
        </w:trPr>
        <w:tc>
          <w:tcPr>
            <w:tcW w:w="1059" w:type="pct"/>
            <w:shd w:val="clear" w:color="auto" w:fill="auto"/>
            <w:noWrap/>
            <w:vAlign w:val="center"/>
            <w:hideMark/>
          </w:tcPr>
          <w:p w14:paraId="3FDE61A1" w14:textId="666FD2CA" w:rsidR="005A160F" w:rsidRPr="000755D9" w:rsidRDefault="005A160F"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w:t>
            </w:r>
          </w:p>
        </w:tc>
        <w:tc>
          <w:tcPr>
            <w:tcW w:w="3139" w:type="pct"/>
            <w:shd w:val="clear" w:color="auto" w:fill="auto"/>
            <w:vAlign w:val="center"/>
          </w:tcPr>
          <w:p w14:paraId="5154438A" w14:textId="610C3CA7" w:rsidR="005A160F" w:rsidRPr="000755D9" w:rsidRDefault="00E97742" w:rsidP="0025260B">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Añadir campos en la captura de datos del sector autos</w:t>
            </w:r>
          </w:p>
        </w:tc>
        <w:tc>
          <w:tcPr>
            <w:tcW w:w="802" w:type="pct"/>
            <w:shd w:val="clear" w:color="auto" w:fill="auto"/>
            <w:vAlign w:val="center"/>
            <w:hideMark/>
          </w:tcPr>
          <w:p w14:paraId="28AFEE1C" w14:textId="6E394B61" w:rsidR="005A160F" w:rsidRPr="000755D9" w:rsidRDefault="005A160F" w:rsidP="0025260B">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11</w:t>
            </w:r>
          </w:p>
        </w:tc>
      </w:tr>
      <w:tr w:rsidR="00E97742" w:rsidRPr="000755D9" w14:paraId="20B628C6" w14:textId="77777777" w:rsidTr="005A160F">
        <w:trPr>
          <w:trHeight w:val="580"/>
        </w:trPr>
        <w:tc>
          <w:tcPr>
            <w:tcW w:w="1059" w:type="pct"/>
            <w:shd w:val="clear" w:color="auto" w:fill="auto"/>
            <w:noWrap/>
            <w:vAlign w:val="center"/>
            <w:hideMark/>
          </w:tcPr>
          <w:p w14:paraId="1541676D" w14:textId="7E81CAB5"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w:t>
            </w:r>
          </w:p>
        </w:tc>
        <w:tc>
          <w:tcPr>
            <w:tcW w:w="3139" w:type="pct"/>
            <w:shd w:val="clear" w:color="auto" w:fill="auto"/>
            <w:vAlign w:val="center"/>
          </w:tcPr>
          <w:p w14:paraId="092985E9" w14:textId="544A8B79"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Añadir campos en la captura de datos del sector autos</w:t>
            </w:r>
          </w:p>
        </w:tc>
        <w:tc>
          <w:tcPr>
            <w:tcW w:w="802" w:type="pct"/>
            <w:shd w:val="clear" w:color="auto" w:fill="auto"/>
            <w:vAlign w:val="center"/>
            <w:hideMark/>
          </w:tcPr>
          <w:p w14:paraId="1902EFCC" w14:textId="54570540"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12</w:t>
            </w:r>
          </w:p>
        </w:tc>
      </w:tr>
      <w:tr w:rsidR="00E97742" w:rsidRPr="000755D9" w14:paraId="423B53AA" w14:textId="77777777" w:rsidTr="005A160F">
        <w:trPr>
          <w:trHeight w:val="580"/>
        </w:trPr>
        <w:tc>
          <w:tcPr>
            <w:tcW w:w="1059" w:type="pct"/>
            <w:shd w:val="clear" w:color="auto" w:fill="auto"/>
            <w:noWrap/>
            <w:vAlign w:val="center"/>
            <w:hideMark/>
          </w:tcPr>
          <w:p w14:paraId="4647F108" w14:textId="3F580C7E"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w:t>
            </w:r>
          </w:p>
        </w:tc>
        <w:tc>
          <w:tcPr>
            <w:tcW w:w="3139" w:type="pct"/>
            <w:shd w:val="clear" w:color="auto" w:fill="auto"/>
            <w:vAlign w:val="center"/>
          </w:tcPr>
          <w:p w14:paraId="50F69254" w14:textId="2FE40B40"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Añadir campos en la captura de datos del sector autos</w:t>
            </w:r>
          </w:p>
        </w:tc>
        <w:tc>
          <w:tcPr>
            <w:tcW w:w="802" w:type="pct"/>
            <w:shd w:val="clear" w:color="auto" w:fill="auto"/>
            <w:vAlign w:val="center"/>
            <w:hideMark/>
          </w:tcPr>
          <w:p w14:paraId="1E5872DD" w14:textId="77DEEB16"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13</w:t>
            </w:r>
          </w:p>
        </w:tc>
      </w:tr>
      <w:tr w:rsidR="00E97742" w:rsidRPr="000755D9" w14:paraId="070CDBB1" w14:textId="77777777" w:rsidTr="005A160F">
        <w:trPr>
          <w:trHeight w:val="580"/>
        </w:trPr>
        <w:tc>
          <w:tcPr>
            <w:tcW w:w="1059" w:type="pct"/>
            <w:shd w:val="clear" w:color="auto" w:fill="auto"/>
            <w:noWrap/>
            <w:vAlign w:val="center"/>
            <w:hideMark/>
          </w:tcPr>
          <w:p w14:paraId="79057041" w14:textId="77777777" w:rsidR="00E97742"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60B06319" w14:textId="77777777"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tcPr>
          <w:p w14:paraId="69D6AF17" w14:textId="0F94F725"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Añadir información al reporte de consulta de folios</w:t>
            </w:r>
          </w:p>
        </w:tc>
        <w:tc>
          <w:tcPr>
            <w:tcW w:w="802" w:type="pct"/>
            <w:shd w:val="clear" w:color="auto" w:fill="auto"/>
            <w:vAlign w:val="center"/>
            <w:hideMark/>
          </w:tcPr>
          <w:p w14:paraId="6C07EC9B" w14:textId="60DED991"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14</w:t>
            </w:r>
          </w:p>
        </w:tc>
      </w:tr>
      <w:tr w:rsidR="00E97742" w:rsidRPr="000755D9" w14:paraId="010DA726" w14:textId="77777777" w:rsidTr="005A160F">
        <w:trPr>
          <w:trHeight w:val="580"/>
        </w:trPr>
        <w:tc>
          <w:tcPr>
            <w:tcW w:w="1059" w:type="pct"/>
            <w:shd w:val="clear" w:color="auto" w:fill="auto"/>
            <w:noWrap/>
            <w:vAlign w:val="center"/>
            <w:hideMark/>
          </w:tcPr>
          <w:p w14:paraId="35489BBE" w14:textId="43AE0868" w:rsidR="00E97742" w:rsidRPr="000755D9" w:rsidRDefault="00E97742" w:rsidP="00C9411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AyE y Vida</w:t>
            </w:r>
          </w:p>
        </w:tc>
        <w:tc>
          <w:tcPr>
            <w:tcW w:w="3139" w:type="pct"/>
            <w:shd w:val="clear" w:color="auto" w:fill="auto"/>
            <w:vAlign w:val="center"/>
          </w:tcPr>
          <w:p w14:paraId="3D8BA576" w14:textId="66EEE8FF"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Que el campo de Reaseguro no sea obligatorio</w:t>
            </w:r>
          </w:p>
        </w:tc>
        <w:tc>
          <w:tcPr>
            <w:tcW w:w="802" w:type="pct"/>
            <w:shd w:val="clear" w:color="auto" w:fill="auto"/>
            <w:vAlign w:val="center"/>
            <w:hideMark/>
          </w:tcPr>
          <w:p w14:paraId="315766C0" w14:textId="1A08A2C0"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15</w:t>
            </w:r>
          </w:p>
        </w:tc>
      </w:tr>
      <w:tr w:rsidR="00E97742" w:rsidRPr="000755D9" w14:paraId="7C1BA177" w14:textId="77777777" w:rsidTr="005A160F">
        <w:trPr>
          <w:trHeight w:val="580"/>
        </w:trPr>
        <w:tc>
          <w:tcPr>
            <w:tcW w:w="1059" w:type="pct"/>
            <w:shd w:val="clear" w:color="auto" w:fill="auto"/>
            <w:noWrap/>
            <w:vAlign w:val="center"/>
            <w:hideMark/>
          </w:tcPr>
          <w:p w14:paraId="03D216A7" w14:textId="1F1FB44A" w:rsidR="00C9411C" w:rsidRPr="000755D9" w:rsidRDefault="00E97742" w:rsidP="00C9411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w:t>
            </w:r>
          </w:p>
          <w:p w14:paraId="2DBBC0D7" w14:textId="04BBA96D"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p>
        </w:tc>
        <w:tc>
          <w:tcPr>
            <w:tcW w:w="3139" w:type="pct"/>
            <w:shd w:val="clear" w:color="auto" w:fill="auto"/>
            <w:vAlign w:val="center"/>
          </w:tcPr>
          <w:p w14:paraId="16E1B19C" w14:textId="53E14908"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Extender catálogo de devoluciones y rechazos</w:t>
            </w:r>
          </w:p>
        </w:tc>
        <w:tc>
          <w:tcPr>
            <w:tcW w:w="802" w:type="pct"/>
            <w:shd w:val="clear" w:color="auto" w:fill="auto"/>
            <w:vAlign w:val="center"/>
            <w:hideMark/>
          </w:tcPr>
          <w:p w14:paraId="6B677C62" w14:textId="50F0790F"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16</w:t>
            </w:r>
          </w:p>
        </w:tc>
      </w:tr>
      <w:tr w:rsidR="00E97742" w:rsidRPr="000755D9" w14:paraId="332BF8FD" w14:textId="77777777" w:rsidTr="005A160F">
        <w:trPr>
          <w:trHeight w:val="580"/>
        </w:trPr>
        <w:tc>
          <w:tcPr>
            <w:tcW w:w="1059" w:type="pct"/>
            <w:shd w:val="clear" w:color="auto" w:fill="auto"/>
            <w:noWrap/>
            <w:vAlign w:val="center"/>
            <w:hideMark/>
          </w:tcPr>
          <w:p w14:paraId="7C47230E" w14:textId="637423BD" w:rsidR="00E97742" w:rsidRPr="000755D9" w:rsidRDefault="00E97742" w:rsidP="00C9411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w:t>
            </w:r>
          </w:p>
        </w:tc>
        <w:tc>
          <w:tcPr>
            <w:tcW w:w="3139" w:type="pct"/>
            <w:shd w:val="clear" w:color="auto" w:fill="auto"/>
            <w:vAlign w:val="center"/>
          </w:tcPr>
          <w:p w14:paraId="5018CC2B" w14:textId="0E95C5FF"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Función de reasignar folios del coordinador de suscripción</w:t>
            </w:r>
          </w:p>
        </w:tc>
        <w:tc>
          <w:tcPr>
            <w:tcW w:w="802" w:type="pct"/>
            <w:shd w:val="clear" w:color="auto" w:fill="auto"/>
            <w:vAlign w:val="center"/>
            <w:hideMark/>
          </w:tcPr>
          <w:p w14:paraId="625D5FAA" w14:textId="0B2E95E5"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17</w:t>
            </w:r>
          </w:p>
        </w:tc>
      </w:tr>
      <w:tr w:rsidR="00E97742" w:rsidRPr="000755D9" w14:paraId="72E1F2B4" w14:textId="77777777" w:rsidTr="005A160F">
        <w:trPr>
          <w:trHeight w:val="580"/>
        </w:trPr>
        <w:tc>
          <w:tcPr>
            <w:tcW w:w="1059" w:type="pct"/>
            <w:shd w:val="clear" w:color="auto" w:fill="auto"/>
            <w:noWrap/>
            <w:vAlign w:val="center"/>
            <w:hideMark/>
          </w:tcPr>
          <w:p w14:paraId="38FBE1E5" w14:textId="77777777" w:rsidR="00E97742"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3215DBD1" w14:textId="77777777"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tcPr>
          <w:p w14:paraId="0B9EC1A9" w14:textId="4020648E"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Información del folio en la consulta de ZA</w:t>
            </w:r>
          </w:p>
        </w:tc>
        <w:tc>
          <w:tcPr>
            <w:tcW w:w="802" w:type="pct"/>
            <w:shd w:val="clear" w:color="auto" w:fill="auto"/>
            <w:vAlign w:val="center"/>
            <w:hideMark/>
          </w:tcPr>
          <w:p w14:paraId="647836FA" w14:textId="4B3350A1"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18</w:t>
            </w:r>
          </w:p>
        </w:tc>
      </w:tr>
      <w:tr w:rsidR="00E97742" w:rsidRPr="000755D9" w14:paraId="093FE028" w14:textId="77777777" w:rsidTr="005A160F">
        <w:trPr>
          <w:trHeight w:val="580"/>
        </w:trPr>
        <w:tc>
          <w:tcPr>
            <w:tcW w:w="1059" w:type="pct"/>
            <w:shd w:val="clear" w:color="auto" w:fill="auto"/>
            <w:noWrap/>
            <w:vAlign w:val="center"/>
            <w:hideMark/>
          </w:tcPr>
          <w:p w14:paraId="6128D415" w14:textId="77777777" w:rsidR="00E97742"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lastRenderedPageBreak/>
              <w:t>Autos, Daños,</w:t>
            </w:r>
          </w:p>
          <w:p w14:paraId="765D0AA8" w14:textId="77777777"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tcPr>
          <w:p w14:paraId="6A6ED7D9" w14:textId="66F64DD0"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Adjuntar documentos con caracteres especiales</w:t>
            </w:r>
          </w:p>
        </w:tc>
        <w:tc>
          <w:tcPr>
            <w:tcW w:w="802" w:type="pct"/>
            <w:shd w:val="clear" w:color="auto" w:fill="auto"/>
            <w:vAlign w:val="center"/>
            <w:hideMark/>
          </w:tcPr>
          <w:p w14:paraId="395B93BF" w14:textId="14C40A3F"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19</w:t>
            </w:r>
          </w:p>
        </w:tc>
      </w:tr>
      <w:tr w:rsidR="00E97742" w:rsidRPr="000755D9" w14:paraId="2F2EDFF2" w14:textId="77777777" w:rsidTr="005A160F">
        <w:trPr>
          <w:trHeight w:val="580"/>
        </w:trPr>
        <w:tc>
          <w:tcPr>
            <w:tcW w:w="1059" w:type="pct"/>
            <w:shd w:val="clear" w:color="auto" w:fill="auto"/>
            <w:noWrap/>
            <w:vAlign w:val="center"/>
            <w:hideMark/>
          </w:tcPr>
          <w:p w14:paraId="728702DE" w14:textId="77777777" w:rsidR="00E97742"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40860286" w14:textId="77777777"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tcPr>
          <w:p w14:paraId="701B9C87" w14:textId="753609A7"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Botones de acción en las pestañas de Datos, Comentarios, Bitácora y Adjuntos desde el portal ZA</w:t>
            </w:r>
          </w:p>
        </w:tc>
        <w:tc>
          <w:tcPr>
            <w:tcW w:w="802" w:type="pct"/>
            <w:shd w:val="clear" w:color="auto" w:fill="auto"/>
            <w:vAlign w:val="center"/>
            <w:hideMark/>
          </w:tcPr>
          <w:p w14:paraId="6E50DCAE" w14:textId="1332C2AA"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20</w:t>
            </w:r>
          </w:p>
        </w:tc>
      </w:tr>
      <w:tr w:rsidR="00E97742" w:rsidRPr="000755D9" w14:paraId="0BA5F4B6" w14:textId="77777777" w:rsidTr="005A160F">
        <w:trPr>
          <w:trHeight w:val="580"/>
        </w:trPr>
        <w:tc>
          <w:tcPr>
            <w:tcW w:w="1059" w:type="pct"/>
            <w:shd w:val="clear" w:color="auto" w:fill="auto"/>
            <w:noWrap/>
            <w:vAlign w:val="center"/>
            <w:hideMark/>
          </w:tcPr>
          <w:p w14:paraId="21C456A4" w14:textId="77777777" w:rsidR="00E97742"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043C90D2" w14:textId="77777777"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tcPr>
          <w:p w14:paraId="228C8775" w14:textId="49EB94E0"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Actualizar reporte de consulta para que aparezca quién creo el folio</w:t>
            </w:r>
          </w:p>
        </w:tc>
        <w:tc>
          <w:tcPr>
            <w:tcW w:w="802" w:type="pct"/>
            <w:shd w:val="clear" w:color="auto" w:fill="auto"/>
            <w:vAlign w:val="center"/>
            <w:hideMark/>
          </w:tcPr>
          <w:p w14:paraId="04354BB4" w14:textId="560580A4"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21</w:t>
            </w:r>
          </w:p>
        </w:tc>
      </w:tr>
      <w:tr w:rsidR="00E97742" w:rsidRPr="000755D9" w14:paraId="7B7B9A60" w14:textId="77777777" w:rsidTr="005A160F">
        <w:trPr>
          <w:trHeight w:val="580"/>
        </w:trPr>
        <w:tc>
          <w:tcPr>
            <w:tcW w:w="1059" w:type="pct"/>
            <w:shd w:val="clear" w:color="auto" w:fill="auto"/>
            <w:noWrap/>
            <w:vAlign w:val="center"/>
            <w:hideMark/>
          </w:tcPr>
          <w:p w14:paraId="78A9A60F" w14:textId="77777777" w:rsidR="00E97742"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1F547347" w14:textId="77777777"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tcPr>
          <w:p w14:paraId="05D73EF1" w14:textId="04FAAA5E"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Visualizar el campo No. De endoso en la consulta de ZA</w:t>
            </w:r>
          </w:p>
        </w:tc>
        <w:tc>
          <w:tcPr>
            <w:tcW w:w="802" w:type="pct"/>
            <w:shd w:val="clear" w:color="auto" w:fill="auto"/>
            <w:vAlign w:val="center"/>
            <w:hideMark/>
          </w:tcPr>
          <w:p w14:paraId="2D96565B" w14:textId="1F4A9855"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22</w:t>
            </w:r>
          </w:p>
        </w:tc>
      </w:tr>
      <w:tr w:rsidR="00E97742" w:rsidRPr="000755D9" w14:paraId="3D1F768A" w14:textId="77777777" w:rsidTr="005A160F">
        <w:trPr>
          <w:trHeight w:val="580"/>
        </w:trPr>
        <w:tc>
          <w:tcPr>
            <w:tcW w:w="1059" w:type="pct"/>
            <w:shd w:val="clear" w:color="auto" w:fill="auto"/>
            <w:noWrap/>
            <w:vAlign w:val="center"/>
            <w:hideMark/>
          </w:tcPr>
          <w:p w14:paraId="4FDE535A" w14:textId="77777777" w:rsidR="00E97742"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1F3094EA" w14:textId="77777777"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tcPr>
          <w:p w14:paraId="25CD9A18" w14:textId="016CD876"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Seguimiento de folios de las gerencias a sus agentes y viceversa</w:t>
            </w:r>
          </w:p>
        </w:tc>
        <w:tc>
          <w:tcPr>
            <w:tcW w:w="802" w:type="pct"/>
            <w:shd w:val="clear" w:color="auto" w:fill="auto"/>
            <w:vAlign w:val="center"/>
            <w:hideMark/>
          </w:tcPr>
          <w:p w14:paraId="5B9D5053" w14:textId="458ADF30"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23</w:t>
            </w:r>
          </w:p>
        </w:tc>
      </w:tr>
      <w:tr w:rsidR="00E97742" w:rsidRPr="000755D9" w14:paraId="3EDB344B" w14:textId="77777777" w:rsidTr="005A160F">
        <w:trPr>
          <w:trHeight w:val="580"/>
        </w:trPr>
        <w:tc>
          <w:tcPr>
            <w:tcW w:w="1059" w:type="pct"/>
            <w:shd w:val="clear" w:color="auto" w:fill="auto"/>
            <w:noWrap/>
            <w:vAlign w:val="center"/>
            <w:hideMark/>
          </w:tcPr>
          <w:p w14:paraId="323053A6" w14:textId="60B6A34B" w:rsidR="00E97742" w:rsidRPr="000755D9" w:rsidRDefault="00E97742" w:rsidP="00C9411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w:t>
            </w:r>
          </w:p>
        </w:tc>
        <w:tc>
          <w:tcPr>
            <w:tcW w:w="3139" w:type="pct"/>
            <w:shd w:val="clear" w:color="auto" w:fill="auto"/>
            <w:vAlign w:val="center"/>
          </w:tcPr>
          <w:p w14:paraId="0305CAF8" w14:textId="702BDD9F"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Cotización de renovación</w:t>
            </w:r>
          </w:p>
        </w:tc>
        <w:tc>
          <w:tcPr>
            <w:tcW w:w="802" w:type="pct"/>
            <w:shd w:val="clear" w:color="auto" w:fill="auto"/>
            <w:vAlign w:val="center"/>
            <w:hideMark/>
          </w:tcPr>
          <w:p w14:paraId="10484066" w14:textId="6CD8A986"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24</w:t>
            </w:r>
          </w:p>
        </w:tc>
      </w:tr>
      <w:tr w:rsidR="00E97742" w:rsidRPr="000755D9" w14:paraId="6EB81935" w14:textId="77777777" w:rsidTr="005A160F">
        <w:trPr>
          <w:trHeight w:val="580"/>
        </w:trPr>
        <w:tc>
          <w:tcPr>
            <w:tcW w:w="1059" w:type="pct"/>
            <w:shd w:val="clear" w:color="auto" w:fill="auto"/>
            <w:noWrap/>
            <w:vAlign w:val="center"/>
            <w:hideMark/>
          </w:tcPr>
          <w:p w14:paraId="7E5073FA" w14:textId="00A62477" w:rsidR="00E97742" w:rsidRPr="000755D9" w:rsidRDefault="00E97742" w:rsidP="00C9411C">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w:t>
            </w:r>
          </w:p>
        </w:tc>
        <w:tc>
          <w:tcPr>
            <w:tcW w:w="3139" w:type="pct"/>
            <w:shd w:val="clear" w:color="auto" w:fill="auto"/>
            <w:vAlign w:val="center"/>
          </w:tcPr>
          <w:p w14:paraId="6F7E3088" w14:textId="44001555"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Endoso de renovación</w:t>
            </w:r>
          </w:p>
        </w:tc>
        <w:tc>
          <w:tcPr>
            <w:tcW w:w="802" w:type="pct"/>
            <w:shd w:val="clear" w:color="auto" w:fill="auto"/>
            <w:vAlign w:val="center"/>
            <w:hideMark/>
          </w:tcPr>
          <w:p w14:paraId="5718D534" w14:textId="5D7A8DF9"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25</w:t>
            </w:r>
          </w:p>
        </w:tc>
      </w:tr>
      <w:tr w:rsidR="00E97742" w:rsidRPr="000755D9" w14:paraId="707D2B34" w14:textId="77777777" w:rsidTr="005A160F">
        <w:trPr>
          <w:trHeight w:val="580"/>
        </w:trPr>
        <w:tc>
          <w:tcPr>
            <w:tcW w:w="1059" w:type="pct"/>
            <w:shd w:val="clear" w:color="auto" w:fill="auto"/>
            <w:noWrap/>
            <w:vAlign w:val="center"/>
            <w:hideMark/>
          </w:tcPr>
          <w:p w14:paraId="27AC06FC" w14:textId="77777777" w:rsidR="00E97742"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Autos, Daños,</w:t>
            </w:r>
          </w:p>
          <w:p w14:paraId="0D94A76C" w14:textId="77777777" w:rsidR="00E97742" w:rsidRPr="000755D9" w:rsidRDefault="00E97742" w:rsidP="00E97742">
            <w:pPr>
              <w:spacing w:after="0" w:line="240" w:lineRule="auto"/>
              <w:jc w:val="center"/>
              <w:rPr>
                <w:rFonts w:ascii="Arial" w:eastAsia="Times New Roman" w:hAnsi="Arial" w:cs="Arial"/>
                <w:b/>
                <w:bCs/>
                <w:color w:val="000000"/>
                <w:sz w:val="20"/>
                <w:szCs w:val="20"/>
                <w:lang w:val="es-MX" w:eastAsia="es-MX"/>
              </w:rPr>
            </w:pPr>
            <w:r>
              <w:rPr>
                <w:rFonts w:ascii="Arial" w:eastAsia="Times New Roman" w:hAnsi="Arial" w:cs="Arial"/>
                <w:b/>
                <w:bCs/>
                <w:color w:val="000000"/>
                <w:sz w:val="20"/>
                <w:szCs w:val="20"/>
                <w:lang w:val="es-MX" w:eastAsia="es-MX"/>
              </w:rPr>
              <w:t xml:space="preserve"> AyE y Vida</w:t>
            </w:r>
          </w:p>
        </w:tc>
        <w:tc>
          <w:tcPr>
            <w:tcW w:w="3139" w:type="pct"/>
            <w:shd w:val="clear" w:color="auto" w:fill="auto"/>
            <w:vAlign w:val="center"/>
          </w:tcPr>
          <w:p w14:paraId="1AE7A4B7" w14:textId="6ECAF318" w:rsidR="00E97742" w:rsidRPr="000755D9" w:rsidRDefault="00C9411C" w:rsidP="00E97742">
            <w:pPr>
              <w:spacing w:after="0" w:line="240" w:lineRule="auto"/>
              <w:jc w:val="center"/>
              <w:rPr>
                <w:rFonts w:ascii="Arial" w:eastAsia="Times New Roman" w:hAnsi="Arial" w:cs="Arial"/>
                <w:color w:val="000000"/>
                <w:sz w:val="20"/>
                <w:szCs w:val="20"/>
                <w:lang w:val="es-MX" w:eastAsia="es-MX"/>
              </w:rPr>
            </w:pPr>
            <w:r>
              <w:rPr>
                <w:rFonts w:ascii="Arial" w:eastAsia="Times New Roman" w:hAnsi="Arial" w:cs="Arial"/>
                <w:color w:val="000000"/>
                <w:sz w:val="20"/>
                <w:szCs w:val="20"/>
                <w:lang w:val="es-MX" w:eastAsia="es-MX"/>
              </w:rPr>
              <w:t>En la bandeja de la consulta de folios de ZA aparezca el nombre del contratante</w:t>
            </w:r>
          </w:p>
        </w:tc>
        <w:tc>
          <w:tcPr>
            <w:tcW w:w="802" w:type="pct"/>
            <w:shd w:val="clear" w:color="auto" w:fill="auto"/>
            <w:vAlign w:val="center"/>
            <w:hideMark/>
          </w:tcPr>
          <w:p w14:paraId="43A6C916" w14:textId="02C4F66E" w:rsidR="00E97742" w:rsidRPr="000755D9" w:rsidRDefault="00E97742" w:rsidP="00E97742">
            <w:pPr>
              <w:spacing w:after="0" w:line="240" w:lineRule="auto"/>
              <w:jc w:val="center"/>
              <w:rPr>
                <w:rFonts w:ascii="Arial" w:eastAsia="Times New Roman" w:hAnsi="Arial" w:cs="Arial"/>
                <w:color w:val="000000"/>
                <w:sz w:val="20"/>
                <w:szCs w:val="20"/>
                <w:lang w:val="es-MX" w:eastAsia="es-MX"/>
              </w:rPr>
            </w:pPr>
            <w:r w:rsidRPr="000755D9">
              <w:rPr>
                <w:rFonts w:ascii="Arial" w:eastAsia="Times New Roman" w:hAnsi="Arial" w:cs="Arial"/>
                <w:color w:val="000000"/>
                <w:sz w:val="20"/>
                <w:szCs w:val="20"/>
                <w:lang w:val="es-MX" w:eastAsia="es-MX"/>
              </w:rPr>
              <w:t xml:space="preserve">Ver detalle requerimiento </w:t>
            </w:r>
            <w:r>
              <w:rPr>
                <w:rFonts w:ascii="Arial" w:eastAsia="Times New Roman" w:hAnsi="Arial" w:cs="Arial"/>
                <w:color w:val="000000"/>
                <w:sz w:val="20"/>
                <w:szCs w:val="20"/>
                <w:lang w:val="es-MX" w:eastAsia="es-MX"/>
              </w:rPr>
              <w:t>26</w:t>
            </w:r>
          </w:p>
        </w:tc>
      </w:tr>
    </w:tbl>
    <w:p w14:paraId="75BEB874" w14:textId="2A869C57" w:rsidR="00E95A4F" w:rsidRDefault="00E95A4F">
      <w:pPr>
        <w:rPr>
          <w:rFonts w:ascii="Arial" w:eastAsia="Times New Roman" w:hAnsi="Arial" w:cs="Arial"/>
          <w:b/>
          <w:bCs/>
          <w:color w:val="000080"/>
          <w:sz w:val="32"/>
          <w:szCs w:val="32"/>
          <w:lang w:eastAsia="es-GT"/>
        </w:rPr>
      </w:pPr>
    </w:p>
    <w:p w14:paraId="092875AC" w14:textId="70370692" w:rsidR="008510A4" w:rsidRDefault="008510A4">
      <w:pPr>
        <w:rPr>
          <w:rFonts w:ascii="Arial" w:eastAsia="Times New Roman" w:hAnsi="Arial" w:cs="Arial"/>
          <w:b/>
          <w:bCs/>
          <w:color w:val="000080"/>
          <w:sz w:val="32"/>
          <w:szCs w:val="32"/>
          <w:lang w:eastAsia="es-GT"/>
        </w:rPr>
      </w:pPr>
    </w:p>
    <w:p w14:paraId="0A040CFF" w14:textId="58735326" w:rsidR="008510A4" w:rsidRDefault="008510A4">
      <w:pPr>
        <w:rPr>
          <w:rFonts w:ascii="Arial" w:eastAsia="Times New Roman" w:hAnsi="Arial" w:cs="Arial"/>
          <w:b/>
          <w:bCs/>
          <w:color w:val="000080"/>
          <w:sz w:val="32"/>
          <w:szCs w:val="32"/>
          <w:lang w:eastAsia="es-GT"/>
        </w:rPr>
      </w:pPr>
    </w:p>
    <w:p w14:paraId="5B49C1B4" w14:textId="3798FB9F" w:rsidR="008510A4" w:rsidRDefault="008510A4">
      <w:pPr>
        <w:rPr>
          <w:rFonts w:ascii="Arial" w:eastAsia="Times New Roman" w:hAnsi="Arial" w:cs="Arial"/>
          <w:b/>
          <w:bCs/>
          <w:color w:val="000080"/>
          <w:sz w:val="32"/>
          <w:szCs w:val="32"/>
          <w:lang w:eastAsia="es-GT"/>
        </w:rPr>
      </w:pPr>
    </w:p>
    <w:p w14:paraId="02F9C574" w14:textId="43189994" w:rsidR="008510A4" w:rsidRDefault="008510A4">
      <w:pPr>
        <w:rPr>
          <w:rFonts w:ascii="Arial" w:eastAsia="Times New Roman" w:hAnsi="Arial" w:cs="Arial"/>
          <w:b/>
          <w:bCs/>
          <w:color w:val="000080"/>
          <w:sz w:val="32"/>
          <w:szCs w:val="32"/>
          <w:lang w:eastAsia="es-GT"/>
        </w:rPr>
      </w:pPr>
    </w:p>
    <w:p w14:paraId="21C8A394" w14:textId="293822F5" w:rsidR="008510A4" w:rsidRDefault="008510A4">
      <w:pPr>
        <w:rPr>
          <w:rFonts w:ascii="Arial" w:eastAsia="Times New Roman" w:hAnsi="Arial" w:cs="Arial"/>
          <w:b/>
          <w:bCs/>
          <w:color w:val="000080"/>
          <w:sz w:val="32"/>
          <w:szCs w:val="32"/>
          <w:lang w:eastAsia="es-GT"/>
        </w:rPr>
      </w:pPr>
    </w:p>
    <w:p w14:paraId="69A1E1B3" w14:textId="025C81EC" w:rsidR="008510A4" w:rsidRDefault="008510A4">
      <w:pPr>
        <w:rPr>
          <w:rFonts w:ascii="Arial" w:eastAsia="Times New Roman" w:hAnsi="Arial" w:cs="Arial"/>
          <w:b/>
          <w:bCs/>
          <w:color w:val="000080"/>
          <w:sz w:val="32"/>
          <w:szCs w:val="32"/>
          <w:lang w:eastAsia="es-GT"/>
        </w:rPr>
      </w:pPr>
    </w:p>
    <w:p w14:paraId="31F0F1CF" w14:textId="03795916" w:rsidR="008510A4" w:rsidRDefault="008510A4">
      <w:pPr>
        <w:rPr>
          <w:rFonts w:ascii="Arial" w:eastAsia="Times New Roman" w:hAnsi="Arial" w:cs="Arial"/>
          <w:b/>
          <w:bCs/>
          <w:color w:val="000080"/>
          <w:sz w:val="32"/>
          <w:szCs w:val="32"/>
          <w:lang w:eastAsia="es-GT"/>
        </w:rPr>
      </w:pPr>
    </w:p>
    <w:p w14:paraId="615B6506" w14:textId="0A3F94B0" w:rsidR="008510A4" w:rsidRDefault="008510A4">
      <w:pPr>
        <w:rPr>
          <w:rFonts w:ascii="Arial" w:eastAsia="Times New Roman" w:hAnsi="Arial" w:cs="Arial"/>
          <w:b/>
          <w:bCs/>
          <w:color w:val="000080"/>
          <w:sz w:val="32"/>
          <w:szCs w:val="32"/>
          <w:lang w:eastAsia="es-GT"/>
        </w:rPr>
      </w:pPr>
    </w:p>
    <w:p w14:paraId="4437E0EE" w14:textId="2EBCDEC2" w:rsidR="008510A4" w:rsidRDefault="008510A4">
      <w:pPr>
        <w:rPr>
          <w:rFonts w:ascii="Arial" w:eastAsia="Times New Roman" w:hAnsi="Arial" w:cs="Arial"/>
          <w:b/>
          <w:bCs/>
          <w:color w:val="000080"/>
          <w:sz w:val="32"/>
          <w:szCs w:val="32"/>
          <w:lang w:eastAsia="es-GT"/>
        </w:rPr>
      </w:pPr>
    </w:p>
    <w:p w14:paraId="1EBA7938" w14:textId="72C90A6B" w:rsidR="008510A4" w:rsidRDefault="008510A4">
      <w:pPr>
        <w:rPr>
          <w:rFonts w:ascii="Arial" w:eastAsia="Times New Roman" w:hAnsi="Arial" w:cs="Arial"/>
          <w:b/>
          <w:bCs/>
          <w:color w:val="000080"/>
          <w:sz w:val="32"/>
          <w:szCs w:val="32"/>
          <w:lang w:eastAsia="es-GT"/>
        </w:rPr>
      </w:pPr>
    </w:p>
    <w:p w14:paraId="25A1AA1A" w14:textId="46076B68" w:rsidR="008510A4" w:rsidRDefault="008510A4">
      <w:pPr>
        <w:rPr>
          <w:rFonts w:ascii="Arial" w:eastAsia="Times New Roman" w:hAnsi="Arial" w:cs="Arial"/>
          <w:b/>
          <w:bCs/>
          <w:color w:val="000080"/>
          <w:sz w:val="32"/>
          <w:szCs w:val="32"/>
          <w:lang w:eastAsia="es-GT"/>
        </w:rPr>
      </w:pPr>
    </w:p>
    <w:p w14:paraId="72D6CFD1" w14:textId="19A30448" w:rsidR="00A34C3C" w:rsidRDefault="00A34C3C" w:rsidP="00A34C3C">
      <w:pPr>
        <w:spacing w:before="120" w:after="0" w:line="240" w:lineRule="auto"/>
        <w:jc w:val="both"/>
        <w:rPr>
          <w:noProof/>
        </w:rPr>
      </w:pPr>
    </w:p>
    <w:p w14:paraId="1DE7FADA" w14:textId="76AC0CB4" w:rsidR="00FE41CC" w:rsidRDefault="00FE41CC" w:rsidP="00A34C3C">
      <w:pPr>
        <w:spacing w:before="120" w:after="0" w:line="240" w:lineRule="auto"/>
        <w:jc w:val="both"/>
        <w:rPr>
          <w:noProof/>
        </w:rPr>
      </w:pPr>
    </w:p>
    <w:p w14:paraId="09CAA56C" w14:textId="77777777" w:rsidR="00FE41CC" w:rsidRPr="00E934F9"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lastRenderedPageBreak/>
        <w:t>Correo electrónico (sólo ZA)</w:t>
      </w:r>
    </w:p>
    <w:p w14:paraId="3E38DDD3"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bookmarkStart w:id="0" w:name="OLE_LINK1"/>
      <w:r>
        <w:rPr>
          <w:rFonts w:ascii="Arial" w:eastAsia="Times New Roman" w:hAnsi="Arial" w:cs="Arial"/>
          <w:color w:val="000000"/>
          <w:sz w:val="20"/>
          <w:szCs w:val="20"/>
          <w:lang w:eastAsia="es-GT"/>
        </w:rPr>
        <w:t>Al generar una solicitud desde ZONALIADOS de cualquier sector (Autos, Daños, Vida y AyE) y tipo (Cotización, Emisión, Endoso), se requiere que aumente la capacidad de agregar hasta 5 correos electrónicos (no siendo obligatorio que agreguen los 5) ya que actualmente sólo permite 1.</w:t>
      </w:r>
    </w:p>
    <w:bookmarkEnd w:id="0"/>
    <w:p w14:paraId="26A2CD55"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4EABFC03" w14:textId="77777777" w:rsidR="00FE41CC" w:rsidRPr="001D42C6" w:rsidRDefault="00FE41CC" w:rsidP="00FE41CC">
      <w:pPr>
        <w:spacing w:before="120" w:after="0" w:line="240" w:lineRule="auto"/>
        <w:jc w:val="both"/>
        <w:rPr>
          <w:rFonts w:ascii="Arial" w:eastAsia="Times New Roman" w:hAnsi="Arial" w:cs="Arial"/>
          <w:b/>
          <w:bCs/>
          <w:color w:val="000000"/>
          <w:sz w:val="20"/>
          <w:szCs w:val="20"/>
          <w:lang w:eastAsia="es-GT"/>
        </w:rPr>
      </w:pPr>
      <w:r>
        <w:rPr>
          <w:rFonts w:ascii="Arial" w:eastAsia="Times New Roman" w:hAnsi="Arial" w:cs="Arial"/>
          <w:color w:val="000000"/>
          <w:sz w:val="20"/>
          <w:szCs w:val="20"/>
          <w:lang w:eastAsia="es-GT"/>
        </w:rPr>
        <w:t xml:space="preserve">Se requiere que siga funcionando como hasta ahora que se obtenga de forma automática el correo del agente y a su vez si es necesario se pueda cambiar o bien agregar más de un correo separado por “,” o por “:” para que el campo no se vea modificado y estos correos reciban las notificaciones automáticas que envíe GAMA. </w:t>
      </w:r>
      <w:r w:rsidRPr="001D42C6">
        <w:rPr>
          <w:rFonts w:ascii="Arial" w:eastAsia="Times New Roman" w:hAnsi="Arial" w:cs="Arial"/>
          <w:b/>
          <w:bCs/>
          <w:color w:val="000000"/>
          <w:sz w:val="20"/>
          <w:szCs w:val="20"/>
          <w:lang w:eastAsia="es-GT"/>
        </w:rPr>
        <w:t>Everis deberá revisar Conexión con GAMA</w:t>
      </w:r>
    </w:p>
    <w:p w14:paraId="36EFD987"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2A78F31A"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77696" behindDoc="0" locked="0" layoutInCell="1" allowOverlap="1" wp14:anchorId="382D63C4" wp14:editId="40591E36">
                <wp:simplePos x="0" y="0"/>
                <wp:positionH relativeFrom="column">
                  <wp:posOffset>2095230</wp:posOffset>
                </wp:positionH>
                <wp:positionV relativeFrom="paragraph">
                  <wp:posOffset>2104545</wp:posOffset>
                </wp:positionV>
                <wp:extent cx="713880" cy="27720"/>
                <wp:effectExtent l="95250" t="133350" r="105410" b="182245"/>
                <wp:wrapNone/>
                <wp:docPr id="2" name="Entrada de lápiz 2"/>
                <wp:cNvGraphicFramePr/>
                <a:graphic xmlns:a="http://schemas.openxmlformats.org/drawingml/2006/main">
                  <a:graphicData uri="http://schemas.microsoft.com/office/word/2010/wordprocessingInk">
                    <w14:contentPart bwMode="auto" r:id="rId11">
                      <w14:nvContentPartPr>
                        <w14:cNvContentPartPr/>
                      </w14:nvContentPartPr>
                      <w14:xfrm>
                        <a:off x="0" y="0"/>
                        <a:ext cx="713880" cy="27720"/>
                      </w14:xfrm>
                    </w14:contentPart>
                  </a:graphicData>
                </a:graphic>
              </wp:anchor>
            </w:drawing>
          </mc:Choice>
          <mc:Fallback>
            <w:pict>
              <v:shapetype w14:anchorId="389A2C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2" o:spid="_x0000_s1026" type="#_x0000_t75" style="position:absolute;margin-left:160.75pt;margin-top:157.2pt;width:64.7pt;height:19.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">
                <v:imagedata r:id="rId12" o:title=""/>
              </v:shape>
            </w:pict>
          </mc:Fallback>
        </mc:AlternateContent>
      </w:r>
      <w:r>
        <w:rPr>
          <w:noProof/>
        </w:rPr>
        <w:drawing>
          <wp:inline distT="0" distB="0" distL="0" distR="0" wp14:anchorId="35E8C673" wp14:editId="3E11F288">
            <wp:extent cx="5943600" cy="3341370"/>
            <wp:effectExtent l="0" t="0" r="0" b="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3"/>
                    <a:stretch>
                      <a:fillRect/>
                    </a:stretch>
                  </pic:blipFill>
                  <pic:spPr>
                    <a:xfrm>
                      <a:off x="0" y="0"/>
                      <a:ext cx="5943600" cy="3341370"/>
                    </a:xfrm>
                    <a:prstGeom prst="rect">
                      <a:avLst/>
                    </a:prstGeom>
                  </pic:spPr>
                </pic:pic>
              </a:graphicData>
            </a:graphic>
          </wp:inline>
        </w:drawing>
      </w:r>
    </w:p>
    <w:p w14:paraId="7D12E4DD"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8E2E9DF" w14:textId="77777777" w:rsidR="00FE41CC" w:rsidRDefault="00FE41CC" w:rsidP="00FE41CC">
      <w:pPr>
        <w:spacing w:before="120" w:after="0" w:line="240" w:lineRule="auto"/>
        <w:jc w:val="right"/>
        <w:rPr>
          <w:rFonts w:ascii="Arial" w:eastAsia="Times New Roman" w:hAnsi="Arial" w:cs="Arial"/>
          <w:b/>
          <w:bCs/>
          <w:color w:val="000080"/>
          <w:sz w:val="14"/>
          <w:szCs w:val="14"/>
          <w:lang w:eastAsia="es-GT"/>
        </w:rPr>
      </w:pPr>
      <w:r>
        <w:rPr>
          <w:rFonts w:ascii="Arial" w:eastAsia="Times New Roman" w:hAnsi="Arial" w:cs="Arial"/>
          <w:b/>
          <w:bCs/>
          <w:color w:val="000080"/>
          <w:sz w:val="14"/>
          <w:szCs w:val="14"/>
          <w:lang w:eastAsia="es-GT"/>
        </w:rPr>
        <w:t>*Pantalla donde se debe realizar el aumento de correos electrónicos</w:t>
      </w:r>
    </w:p>
    <w:p w14:paraId="1432E5F5" w14:textId="77777777" w:rsidR="00FE41CC" w:rsidRDefault="00FE41CC" w:rsidP="00FE41CC">
      <w:pPr>
        <w:spacing w:before="120" w:after="0" w:line="240" w:lineRule="auto"/>
        <w:jc w:val="right"/>
        <w:rPr>
          <w:rFonts w:ascii="Arial" w:eastAsia="Times New Roman" w:hAnsi="Arial" w:cs="Arial"/>
          <w:b/>
          <w:bCs/>
          <w:color w:val="000080"/>
          <w:sz w:val="14"/>
          <w:szCs w:val="14"/>
          <w:lang w:eastAsia="es-GT"/>
        </w:rPr>
      </w:pPr>
      <w:r>
        <w:rPr>
          <w:rFonts w:ascii="Arial" w:eastAsia="Times New Roman" w:hAnsi="Arial" w:cs="Arial"/>
          <w:b/>
          <w:bCs/>
          <w:color w:val="000080"/>
          <w:sz w:val="14"/>
          <w:szCs w:val="14"/>
          <w:lang w:eastAsia="es-GT"/>
        </w:rPr>
        <w:t>*La ruta para llegar al campo indicado es: Zona de trabajo/ GAMA</w:t>
      </w:r>
    </w:p>
    <w:p w14:paraId="7FACA897" w14:textId="77777777" w:rsidR="00FE41CC" w:rsidRDefault="00FE41CC" w:rsidP="00FE41CC">
      <w:pPr>
        <w:spacing w:before="120" w:after="0" w:line="240" w:lineRule="auto"/>
        <w:jc w:val="right"/>
        <w:rPr>
          <w:rFonts w:ascii="Arial" w:eastAsia="Times New Roman" w:hAnsi="Arial" w:cs="Arial"/>
          <w:b/>
          <w:bCs/>
          <w:color w:val="000080"/>
          <w:sz w:val="14"/>
          <w:szCs w:val="14"/>
          <w:lang w:eastAsia="es-GT"/>
        </w:rPr>
      </w:pPr>
    </w:p>
    <w:p w14:paraId="1DCC98BA" w14:textId="77777777" w:rsidR="00FE41CC" w:rsidRPr="0023514F"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 xml:space="preserve">Adjuntos No obligatorios en Consulta </w:t>
      </w:r>
      <w:proofErr w:type="gramStart"/>
      <w:r>
        <w:rPr>
          <w:rFonts w:ascii="Arial" w:eastAsia="Times New Roman" w:hAnsi="Arial" w:cs="Arial"/>
          <w:b/>
          <w:bCs/>
          <w:color w:val="000080"/>
          <w:sz w:val="32"/>
          <w:szCs w:val="32"/>
          <w:lang w:eastAsia="es-GT"/>
        </w:rPr>
        <w:t>( sólo</w:t>
      </w:r>
      <w:proofErr w:type="gramEnd"/>
      <w:r>
        <w:rPr>
          <w:rFonts w:ascii="Arial" w:eastAsia="Times New Roman" w:hAnsi="Arial" w:cs="Arial"/>
          <w:b/>
          <w:bCs/>
          <w:color w:val="000080"/>
          <w:sz w:val="32"/>
          <w:szCs w:val="32"/>
          <w:lang w:eastAsia="es-GT"/>
        </w:rPr>
        <w:t xml:space="preserve"> ZA)</w:t>
      </w:r>
    </w:p>
    <w:p w14:paraId="4D0BD263" w14:textId="77777777" w:rsidR="00FE41CC" w:rsidRDefault="00FE41CC" w:rsidP="00FE41CC">
      <w:pPr>
        <w:spacing w:before="120" w:after="0" w:line="240" w:lineRule="auto"/>
        <w:jc w:val="both"/>
        <w:rPr>
          <w:rFonts w:ascii="Arial" w:eastAsia="Times New Roman" w:hAnsi="Arial" w:cs="Arial"/>
          <w:b/>
          <w:bCs/>
          <w:color w:val="000080"/>
          <w:sz w:val="14"/>
          <w:szCs w:val="14"/>
          <w:lang w:eastAsia="es-GT"/>
        </w:rPr>
      </w:pPr>
    </w:p>
    <w:p w14:paraId="5993105B"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Al consultar algún folio de cualquier sector (Autos, Daños, Vida y AyE) y tipo (Cotización, Emisión, Endoso), se requiere que en caso de una solicitud de devolución desde </w:t>
      </w:r>
      <w:proofErr w:type="gramStart"/>
      <w:r>
        <w:rPr>
          <w:rFonts w:ascii="Arial" w:eastAsia="Times New Roman" w:hAnsi="Arial" w:cs="Arial"/>
          <w:color w:val="000000"/>
          <w:sz w:val="20"/>
          <w:szCs w:val="20"/>
          <w:lang w:eastAsia="es-GT"/>
        </w:rPr>
        <w:t>GAMA  Estatus</w:t>
      </w:r>
      <w:proofErr w:type="gramEnd"/>
      <w:r>
        <w:rPr>
          <w:rFonts w:ascii="Arial" w:eastAsia="Times New Roman" w:hAnsi="Arial" w:cs="Arial"/>
          <w:color w:val="000000"/>
          <w:sz w:val="20"/>
          <w:szCs w:val="20"/>
          <w:lang w:eastAsia="es-GT"/>
        </w:rPr>
        <w:t xml:space="preserve"> “devolución” o “Complementar Información” No pida obligatoriamente el adjuntar un documento, que sea opcional la carga del documento adjunto</w:t>
      </w:r>
    </w:p>
    <w:p w14:paraId="79E75E9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3C2446B5"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5192338E" wp14:editId="70D0BADB">
            <wp:extent cx="5943600" cy="942975"/>
            <wp:effectExtent l="0" t="0" r="0" b="9525"/>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rotWithShape="1">
                    <a:blip r:embed="rId14"/>
                    <a:srcRect t="39909" b="31870"/>
                    <a:stretch/>
                  </pic:blipFill>
                  <pic:spPr bwMode="auto">
                    <a:xfrm>
                      <a:off x="0" y="0"/>
                      <a:ext cx="5943600" cy="942975"/>
                    </a:xfrm>
                    <a:prstGeom prst="rect">
                      <a:avLst/>
                    </a:prstGeom>
                    <a:ln>
                      <a:noFill/>
                    </a:ln>
                    <a:extLst>
                      <a:ext uri="{53640926-AAD7-44D8-BBD7-CCE9431645EC}">
                        <a14:shadowObscured xmlns:a14="http://schemas.microsoft.com/office/drawing/2010/main"/>
                      </a:ext>
                    </a:extLst>
                  </pic:spPr>
                </pic:pic>
              </a:graphicData>
            </a:graphic>
          </wp:inline>
        </w:drawing>
      </w:r>
    </w:p>
    <w:p w14:paraId="56B959CE"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129D4F75" wp14:editId="37FE048F">
            <wp:extent cx="5943600" cy="228600"/>
            <wp:effectExtent l="0" t="0" r="0" b="0"/>
            <wp:docPr id="6" name="Imagen 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10;&#10;Descripción generada automáticamente"/>
                    <pic:cNvPicPr/>
                  </pic:nvPicPr>
                  <pic:blipFill rotWithShape="1">
                    <a:blip r:embed="rId15"/>
                    <a:srcRect t="52452" b="40706"/>
                    <a:stretch/>
                  </pic:blipFill>
                  <pic:spPr bwMode="auto">
                    <a:xfrm>
                      <a:off x="0" y="0"/>
                      <a:ext cx="5943600" cy="228600"/>
                    </a:xfrm>
                    <a:prstGeom prst="rect">
                      <a:avLst/>
                    </a:prstGeom>
                    <a:ln>
                      <a:noFill/>
                    </a:ln>
                    <a:extLst>
                      <a:ext uri="{53640926-AAD7-44D8-BBD7-CCE9431645EC}">
                        <a14:shadowObscured xmlns:a14="http://schemas.microsoft.com/office/drawing/2010/main"/>
                      </a:ext>
                    </a:extLst>
                  </pic:spPr>
                </pic:pic>
              </a:graphicData>
            </a:graphic>
          </wp:inline>
        </w:drawing>
      </w:r>
    </w:p>
    <w:p w14:paraId="1FB71BB0"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4EADFF5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En la pestaña de datos al momento de dar clic en continuar, si no se ha agregado un comentario y un adjunto, actualmente aparece el mensaje de la pantalla siguiente. se requiere se actualice y sólo quede “Debe agregar un comentario y/o un documento para poder continuar” y que sí valide como hasta ahora que agregue por lo menos un comentario para avanzar el folio</w:t>
      </w:r>
    </w:p>
    <w:p w14:paraId="04295C4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2701BF9D" wp14:editId="09209F76">
            <wp:extent cx="5943600" cy="3341370"/>
            <wp:effectExtent l="0" t="0" r="0" b="0"/>
            <wp:docPr id="7"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pic:nvPicPr>
                  <pic:blipFill>
                    <a:blip r:embed="rId16"/>
                    <a:stretch>
                      <a:fillRect/>
                    </a:stretch>
                  </pic:blipFill>
                  <pic:spPr>
                    <a:xfrm>
                      <a:off x="0" y="0"/>
                      <a:ext cx="5943600" cy="3341370"/>
                    </a:xfrm>
                    <a:prstGeom prst="rect">
                      <a:avLst/>
                    </a:prstGeom>
                  </pic:spPr>
                </pic:pic>
              </a:graphicData>
            </a:graphic>
          </wp:inline>
        </w:drawing>
      </w:r>
    </w:p>
    <w:p w14:paraId="41C53DE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46E465F0"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En la pestaña de “Adjuntos” se quite la validación de adjuntar de manera obligatoria por lo menos 1 documento en una devolución, pero </w:t>
      </w:r>
      <w:proofErr w:type="gramStart"/>
      <w:r>
        <w:rPr>
          <w:rFonts w:ascii="Arial" w:eastAsia="Times New Roman" w:hAnsi="Arial" w:cs="Arial"/>
          <w:color w:val="000000"/>
          <w:sz w:val="20"/>
          <w:szCs w:val="20"/>
          <w:lang w:eastAsia="es-GT"/>
        </w:rPr>
        <w:t>que</w:t>
      </w:r>
      <w:proofErr w:type="gramEnd"/>
      <w:r>
        <w:rPr>
          <w:rFonts w:ascii="Arial" w:eastAsia="Times New Roman" w:hAnsi="Arial" w:cs="Arial"/>
          <w:color w:val="000000"/>
          <w:sz w:val="20"/>
          <w:szCs w:val="20"/>
          <w:lang w:eastAsia="es-GT"/>
        </w:rPr>
        <w:t xml:space="preserve"> si se permita adjuntar 1 o más documentos, adicional que se deben ir adjuntando de manera cronológica de acuerdo a la “Fecha de Creación”</w:t>
      </w:r>
    </w:p>
    <w:p w14:paraId="432789AB"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439238E6" wp14:editId="5B9DB0E3">
            <wp:extent cx="5943600" cy="3341370"/>
            <wp:effectExtent l="0" t="0" r="0"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17"/>
                    <a:stretch>
                      <a:fillRect/>
                    </a:stretch>
                  </pic:blipFill>
                  <pic:spPr>
                    <a:xfrm>
                      <a:off x="0" y="0"/>
                      <a:ext cx="5943600" cy="3341370"/>
                    </a:xfrm>
                    <a:prstGeom prst="rect">
                      <a:avLst/>
                    </a:prstGeom>
                  </pic:spPr>
                </pic:pic>
              </a:graphicData>
            </a:graphic>
          </wp:inline>
        </w:drawing>
      </w:r>
    </w:p>
    <w:p w14:paraId="5ED94B0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1200038" w14:textId="77777777" w:rsidR="00FE41CC" w:rsidRPr="00E934F9"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Comentarios en la captura de datos (sólo ZA)</w:t>
      </w:r>
    </w:p>
    <w:p w14:paraId="53B5326B"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695C170C"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Al generar una solicitud desde ZONALIADOS de cualquier sector (Autos, Daños, Vida y AyE) y tipo (Cotización, Emisión, Endoso), se requiere que se agregue una sección al final que diga “Comentarios” con un campo abierto para agregar texto sin que este apartado sea obligatorio, adicional a que se vayan agregando los comentarios debajo de esa sección, no debe tener límite de registros de comentarios. Los comentarios se deberán registrar en la consulta desde GAMA (en sistema GAMA se visualicen los comentarios) y ordenar en forma cronológica por fecha de cada comentario. Ver servicio Everis con 6delta</w:t>
      </w:r>
    </w:p>
    <w:p w14:paraId="0CED21F2"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lastRenderedPageBreak/>
        <mc:AlternateContent>
          <mc:Choice Requires="wpi">
            <w:drawing>
              <wp:anchor distT="0" distB="0" distL="114300" distR="114300" simplePos="0" relativeHeight="251679744" behindDoc="0" locked="0" layoutInCell="1" allowOverlap="1" wp14:anchorId="4B97CC6E" wp14:editId="198A7B3E">
                <wp:simplePos x="0" y="0"/>
                <wp:positionH relativeFrom="column">
                  <wp:posOffset>2590590</wp:posOffset>
                </wp:positionH>
                <wp:positionV relativeFrom="paragraph">
                  <wp:posOffset>2582790</wp:posOffset>
                </wp:positionV>
                <wp:extent cx="360" cy="360"/>
                <wp:effectExtent l="95250" t="152400" r="114300" b="152400"/>
                <wp:wrapNone/>
                <wp:docPr id="14" name="Entrada de lápiz 14"/>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72C7F5C5" id="Entrada de lápiz 14" o:spid="_x0000_s1026" type="#_x0000_t75" style="position:absolute;margin-left:199.75pt;margin-top:194.85pt;width:8.55pt;height:17.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">
                <v:imagedata r:id="rId23" o:title=""/>
              </v:shape>
            </w:pict>
          </mc:Fallback>
        </mc:AlternateContent>
      </w:r>
      <w:r>
        <w:rPr>
          <w:noProof/>
        </w:rPr>
        <mc:AlternateContent>
          <mc:Choice Requires="wpi">
            <w:drawing>
              <wp:anchor distT="0" distB="0" distL="114300" distR="114300" simplePos="0" relativeHeight="251678720" behindDoc="0" locked="0" layoutInCell="1" allowOverlap="1" wp14:anchorId="70A6C6D9" wp14:editId="49275E0E">
                <wp:simplePos x="0" y="0"/>
                <wp:positionH relativeFrom="column">
                  <wp:posOffset>1114230</wp:posOffset>
                </wp:positionH>
                <wp:positionV relativeFrom="paragraph">
                  <wp:posOffset>2446350</wp:posOffset>
                </wp:positionV>
                <wp:extent cx="2875680" cy="128160"/>
                <wp:effectExtent l="76200" t="133350" r="0" b="158115"/>
                <wp:wrapNone/>
                <wp:docPr id="13" name="Entrada de lápiz 13"/>
                <wp:cNvGraphicFramePr/>
                <a:graphic xmlns:a="http://schemas.openxmlformats.org/drawingml/2006/main">
                  <a:graphicData uri="http://schemas.microsoft.com/office/word/2010/wordprocessingInk">
                    <w14:contentPart bwMode="auto" r:id="rId24">
                      <w14:nvContentPartPr>
                        <w14:cNvContentPartPr/>
                      </w14:nvContentPartPr>
                      <w14:xfrm>
                        <a:off x="0" y="0"/>
                        <a:ext cx="2875680" cy="128160"/>
                      </w14:xfrm>
                    </w14:contentPart>
                  </a:graphicData>
                </a:graphic>
              </wp:anchor>
            </w:drawing>
          </mc:Choice>
          <mc:Fallback>
            <w:pict>
              <v:shape w14:anchorId="51D8C956" id="Entrada de lápiz 13" o:spid="_x0000_s1026" type="#_x0000_t75" style="position:absolute;margin-left:83.5pt;margin-top:184.15pt;width:234.95pt;height:27.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">
                <v:imagedata r:id="rId25" o:title=""/>
              </v:shape>
            </w:pict>
          </mc:Fallback>
        </mc:AlternateContent>
      </w:r>
      <w:r>
        <w:rPr>
          <w:noProof/>
        </w:rPr>
        <w:drawing>
          <wp:inline distT="0" distB="0" distL="0" distR="0" wp14:anchorId="0650163B" wp14:editId="4971926D">
            <wp:extent cx="5943600" cy="3305175"/>
            <wp:effectExtent l="0" t="0" r="0" b="9525"/>
            <wp:docPr id="9" name="Imagen 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Escala de tiempo&#10;&#10;Descripción generada automáticamente"/>
                    <pic:cNvPicPr/>
                  </pic:nvPicPr>
                  <pic:blipFill rotWithShape="1">
                    <a:blip r:embed="rId26"/>
                    <a:srcRect b="1084"/>
                    <a:stretch/>
                  </pic:blipFill>
                  <pic:spPr bwMode="auto">
                    <a:xfrm>
                      <a:off x="0" y="0"/>
                      <a:ext cx="5943600" cy="3305175"/>
                    </a:xfrm>
                    <a:prstGeom prst="rect">
                      <a:avLst/>
                    </a:prstGeom>
                    <a:ln>
                      <a:noFill/>
                    </a:ln>
                    <a:extLst>
                      <a:ext uri="{53640926-AAD7-44D8-BBD7-CCE9431645EC}">
                        <a14:shadowObscured xmlns:a14="http://schemas.microsoft.com/office/drawing/2010/main"/>
                      </a:ext>
                    </a:extLst>
                  </pic:spPr>
                </pic:pic>
              </a:graphicData>
            </a:graphic>
          </wp:inline>
        </w:drawing>
      </w:r>
    </w:p>
    <w:p w14:paraId="003BFAB0"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180CE72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420C0235"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61BD80F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250B33E5" wp14:editId="39D298EE">
            <wp:extent cx="5943600" cy="1162050"/>
            <wp:effectExtent l="0" t="0" r="0" b="0"/>
            <wp:docPr id="16" name="Imagen 16"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Escala de tiempo&#10;&#10;Descripción generada automáticamente"/>
                    <pic:cNvPicPr/>
                  </pic:nvPicPr>
                  <pic:blipFill rotWithShape="1">
                    <a:blip r:embed="rId26"/>
                    <a:srcRect t="35063" b="30160"/>
                    <a:stretch/>
                  </pic:blipFill>
                  <pic:spPr bwMode="auto">
                    <a:xfrm>
                      <a:off x="0" y="0"/>
                      <a:ext cx="5943600" cy="1162050"/>
                    </a:xfrm>
                    <a:prstGeom prst="rect">
                      <a:avLst/>
                    </a:prstGeom>
                    <a:ln>
                      <a:noFill/>
                    </a:ln>
                    <a:extLst>
                      <a:ext uri="{53640926-AAD7-44D8-BBD7-CCE9431645EC}">
                        <a14:shadowObscured xmlns:a14="http://schemas.microsoft.com/office/drawing/2010/main"/>
                      </a:ext>
                    </a:extLst>
                  </pic:spPr>
                </pic:pic>
              </a:graphicData>
            </a:graphic>
          </wp:inline>
        </w:drawing>
      </w:r>
    </w:p>
    <w:p w14:paraId="3E08EA8E"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5F41B9E7" wp14:editId="7785ABC8">
            <wp:extent cx="5943600" cy="1495425"/>
            <wp:effectExtent l="0" t="0" r="0" b="9525"/>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rotWithShape="1">
                    <a:blip r:embed="rId27"/>
                    <a:srcRect t="47606" b="7640"/>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771B223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5E1C01D4" wp14:editId="737F0AB0">
            <wp:extent cx="4095750" cy="628650"/>
            <wp:effectExtent l="0" t="0" r="0" b="0"/>
            <wp:docPr id="22" name="Imagen 22" descr="Interfaz de usuario gráfic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Calendario&#10;&#10;Descripción generada automáticamente"/>
                    <pic:cNvPicPr/>
                  </pic:nvPicPr>
                  <pic:blipFill rotWithShape="1">
                    <a:blip r:embed="rId28"/>
                    <a:srcRect t="72976" r="31090" b="8210"/>
                    <a:stretch/>
                  </pic:blipFill>
                  <pic:spPr bwMode="auto">
                    <a:xfrm>
                      <a:off x="0" y="0"/>
                      <a:ext cx="4095750" cy="628650"/>
                    </a:xfrm>
                    <a:prstGeom prst="rect">
                      <a:avLst/>
                    </a:prstGeom>
                    <a:ln>
                      <a:noFill/>
                    </a:ln>
                    <a:extLst>
                      <a:ext uri="{53640926-AAD7-44D8-BBD7-CCE9431645EC}">
                        <a14:shadowObscured xmlns:a14="http://schemas.microsoft.com/office/drawing/2010/main"/>
                      </a:ext>
                    </a:extLst>
                  </pic:spPr>
                </pic:pic>
              </a:graphicData>
            </a:graphic>
          </wp:inline>
        </w:drawing>
      </w:r>
    </w:p>
    <w:p w14:paraId="66FCE05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6BC9F89F" wp14:editId="3E53E12D">
            <wp:extent cx="5943600" cy="571500"/>
            <wp:effectExtent l="0" t="0" r="0" b="0"/>
            <wp:docPr id="17" name="Imagen 17"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Escala de tiempo&#10;&#10;Descripción generada automáticamente"/>
                    <pic:cNvPicPr/>
                  </pic:nvPicPr>
                  <pic:blipFill rotWithShape="1">
                    <a:blip r:embed="rId26"/>
                    <a:srcRect t="74400" b="8496"/>
                    <a:stretch/>
                  </pic:blipFill>
                  <pic:spPr bwMode="auto">
                    <a:xfrm>
                      <a:off x="0" y="0"/>
                      <a:ext cx="5943600" cy="571500"/>
                    </a:xfrm>
                    <a:prstGeom prst="rect">
                      <a:avLst/>
                    </a:prstGeom>
                    <a:ln>
                      <a:noFill/>
                    </a:ln>
                    <a:extLst>
                      <a:ext uri="{53640926-AAD7-44D8-BBD7-CCE9431645EC}">
                        <a14:shadowObscured xmlns:a14="http://schemas.microsoft.com/office/drawing/2010/main"/>
                      </a:ext>
                    </a:extLst>
                  </pic:spPr>
                </pic:pic>
              </a:graphicData>
            </a:graphic>
          </wp:inline>
        </w:drawing>
      </w:r>
    </w:p>
    <w:p w14:paraId="0E37385C" w14:textId="77777777" w:rsidR="00FE41CC" w:rsidRPr="00E934F9"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lastRenderedPageBreak/>
        <w:t>Botón Cancelar y Guardar en emisión (sólo ZA)</w:t>
      </w:r>
    </w:p>
    <w:p w14:paraId="7779D13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175C7391"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Al Generar una solicitud de emisión de póliza nueva de los sectores (Autos, AyE, Daños y Vida) así como en Endoso de renovación de los sectores que apliquen este tipo de endoso (Autos, AyE, Daños y Vida).</w:t>
      </w:r>
    </w:p>
    <w:p w14:paraId="7D09ADAF" w14:textId="18A34320" w:rsidR="007675C6"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 requiere que desde la captura inicial de datos aparezcan los botones con la funcionalidad de cancelar y guardar el folio como actualmente existe</w:t>
      </w:r>
      <w:r w:rsidR="007675C6">
        <w:rPr>
          <w:rFonts w:ascii="Arial" w:eastAsia="Times New Roman" w:hAnsi="Arial" w:cs="Arial"/>
          <w:color w:val="000000"/>
          <w:sz w:val="20"/>
          <w:szCs w:val="20"/>
          <w:lang w:eastAsia="es-GT"/>
        </w:rPr>
        <w:t>, esto es, que cuando le den clic al botón “Cancelar” finalice la solicitud mostrando en el estatus “Cancelado manual” y el folio termine en ese momento.</w:t>
      </w:r>
    </w:p>
    <w:p w14:paraId="4A52ECA7" w14:textId="76B758A3" w:rsidR="007675C6" w:rsidRDefault="007675C6"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Cuando le den clic al botón “Guardar” la información que lleven hasta ese momento</w:t>
      </w:r>
      <w:r w:rsidR="004851FD">
        <w:rPr>
          <w:rFonts w:ascii="Arial" w:eastAsia="Times New Roman" w:hAnsi="Arial" w:cs="Arial"/>
          <w:color w:val="000000"/>
          <w:sz w:val="20"/>
          <w:szCs w:val="20"/>
          <w:lang w:eastAsia="es-GT"/>
        </w:rPr>
        <w:t xml:space="preserve"> capturada</w:t>
      </w:r>
      <w:r>
        <w:rPr>
          <w:rFonts w:ascii="Arial" w:eastAsia="Times New Roman" w:hAnsi="Arial" w:cs="Arial"/>
          <w:color w:val="000000"/>
          <w:sz w:val="20"/>
          <w:szCs w:val="20"/>
          <w:lang w:eastAsia="es-GT"/>
        </w:rPr>
        <w:t xml:space="preserve"> quede guardada y pueda ser retomado el folio posteriormente con la información</w:t>
      </w:r>
      <w:r w:rsidR="004851FD">
        <w:rPr>
          <w:rFonts w:ascii="Arial" w:eastAsia="Times New Roman" w:hAnsi="Arial" w:cs="Arial"/>
          <w:color w:val="000000"/>
          <w:sz w:val="20"/>
          <w:szCs w:val="20"/>
          <w:lang w:eastAsia="es-GT"/>
        </w:rPr>
        <w:t>, adicional que cuando le den clic al botón guardar permanezca en la misma pantalla de captura.</w:t>
      </w:r>
    </w:p>
    <w:p w14:paraId="3C8D6E42" w14:textId="77777777" w:rsidR="007675C6" w:rsidRDefault="007675C6" w:rsidP="00FE41CC">
      <w:pPr>
        <w:spacing w:before="120" w:after="0" w:line="240" w:lineRule="auto"/>
        <w:jc w:val="both"/>
        <w:rPr>
          <w:rFonts w:ascii="Arial" w:eastAsia="Times New Roman" w:hAnsi="Arial" w:cs="Arial"/>
          <w:color w:val="000000"/>
          <w:sz w:val="20"/>
          <w:szCs w:val="20"/>
          <w:lang w:eastAsia="es-GT"/>
        </w:rPr>
      </w:pPr>
    </w:p>
    <w:p w14:paraId="79DB9A0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78B0D947"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En lugar que aparezca como actualmente está:</w:t>
      </w:r>
    </w:p>
    <w:p w14:paraId="338C77CC"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2EDCA27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32F2471A" wp14:editId="139E7C6D">
            <wp:extent cx="5943600" cy="3341370"/>
            <wp:effectExtent l="0" t="0" r="0" b="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29"/>
                    <a:stretch>
                      <a:fillRect/>
                    </a:stretch>
                  </pic:blipFill>
                  <pic:spPr>
                    <a:xfrm>
                      <a:off x="0" y="0"/>
                      <a:ext cx="5943600" cy="3341370"/>
                    </a:xfrm>
                    <a:prstGeom prst="rect">
                      <a:avLst/>
                    </a:prstGeom>
                  </pic:spPr>
                </pic:pic>
              </a:graphicData>
            </a:graphic>
          </wp:inline>
        </w:drawing>
      </w:r>
    </w:p>
    <w:p w14:paraId="615111B5"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7E21373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 requiere la siguiente funcionalidad</w:t>
      </w:r>
    </w:p>
    <w:p w14:paraId="5B508A2E"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3BD1E5F2"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42181C1E" wp14:editId="31FB7F6B">
            <wp:extent cx="5943600" cy="1743075"/>
            <wp:effectExtent l="0" t="0" r="0" b="9525"/>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rotWithShape="1">
                    <a:blip r:embed="rId29"/>
                    <a:srcRect t="13967" b="33866"/>
                    <a:stretch/>
                  </pic:blipFill>
                  <pic:spPr bwMode="auto">
                    <a:xfrm>
                      <a:off x="0" y="0"/>
                      <a:ext cx="5943600" cy="1743075"/>
                    </a:xfrm>
                    <a:prstGeom prst="rect">
                      <a:avLst/>
                    </a:prstGeom>
                    <a:ln>
                      <a:noFill/>
                    </a:ln>
                    <a:extLst>
                      <a:ext uri="{53640926-AAD7-44D8-BBD7-CCE9431645EC}">
                        <a14:shadowObscured xmlns:a14="http://schemas.microsoft.com/office/drawing/2010/main"/>
                      </a:ext>
                    </a:extLst>
                  </pic:spPr>
                </pic:pic>
              </a:graphicData>
            </a:graphic>
          </wp:inline>
        </w:drawing>
      </w:r>
    </w:p>
    <w:p w14:paraId="7E6F499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anchor distT="0" distB="0" distL="114300" distR="114300" simplePos="0" relativeHeight="251680768" behindDoc="0" locked="0" layoutInCell="1" allowOverlap="1" wp14:anchorId="18540184" wp14:editId="69CAF007">
            <wp:simplePos x="0" y="0"/>
            <wp:positionH relativeFrom="column">
              <wp:posOffset>1266825</wp:posOffset>
            </wp:positionH>
            <wp:positionV relativeFrom="paragraph">
              <wp:posOffset>155575</wp:posOffset>
            </wp:positionV>
            <wp:extent cx="1143000" cy="266700"/>
            <wp:effectExtent l="0" t="0" r="0" b="0"/>
            <wp:wrapSquare wrapText="bothSides"/>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rotWithShape="1">
                    <a:blip r:embed="rId29">
                      <a:extLst>
                        <a:ext uri="{28A0092B-C50C-407E-A947-70E740481C1C}">
                          <a14:useLocalDpi xmlns:a14="http://schemas.microsoft.com/office/drawing/2010/main" val="0"/>
                        </a:ext>
                      </a:extLst>
                    </a:blip>
                    <a:srcRect l="40705" t="71265" r="40064" b="20753"/>
                    <a:stretch/>
                  </pic:blipFill>
                  <pic:spPr bwMode="auto">
                    <a:xfrm>
                      <a:off x="0" y="0"/>
                      <a:ext cx="114300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29673CE6" wp14:editId="7897FCCC">
            <wp:simplePos x="0" y="0"/>
            <wp:positionH relativeFrom="column">
              <wp:posOffset>2514600</wp:posOffset>
            </wp:positionH>
            <wp:positionV relativeFrom="paragraph">
              <wp:posOffset>193675</wp:posOffset>
            </wp:positionV>
            <wp:extent cx="1200150" cy="219075"/>
            <wp:effectExtent l="0" t="0" r="0" b="9525"/>
            <wp:wrapSquare wrapText="bothSides"/>
            <wp:docPr id="26" name="Imagen 26"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Escala de tiempo&#10;&#10;Descripción generada automáticamente"/>
                    <pic:cNvPicPr/>
                  </pic:nvPicPr>
                  <pic:blipFill rotWithShape="1">
                    <a:blip r:embed="rId26">
                      <a:extLst>
                        <a:ext uri="{28A0092B-C50C-407E-A947-70E740481C1C}">
                          <a14:useLocalDpi xmlns:a14="http://schemas.microsoft.com/office/drawing/2010/main" val="0"/>
                        </a:ext>
                      </a:extLst>
                    </a:blip>
                    <a:srcRect l="46154" t="77536" r="33653" b="15907"/>
                    <a:stretch/>
                  </pic:blipFill>
                  <pic:spPr bwMode="auto">
                    <a:xfrm>
                      <a:off x="0" y="0"/>
                      <a:ext cx="1200150"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66BCB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16625508" w14:textId="77777777" w:rsidR="00FE41CC" w:rsidRPr="00E934F9"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Fechas de vigencia automática (sólo ZA)</w:t>
      </w:r>
    </w:p>
    <w:p w14:paraId="5564CF40"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176F9EB2"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Al Generar una solicitud de cotización o emisión de póliza nueva de los sectores (Autos, AyE, y Vida) </w:t>
      </w:r>
    </w:p>
    <w:p w14:paraId="3027E157" w14:textId="29D56A3F"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Se requiere </w:t>
      </w:r>
      <w:proofErr w:type="gramStart"/>
      <w:r>
        <w:rPr>
          <w:rFonts w:ascii="Arial" w:eastAsia="Times New Roman" w:hAnsi="Arial" w:cs="Arial"/>
          <w:color w:val="000000"/>
          <w:sz w:val="20"/>
          <w:szCs w:val="20"/>
          <w:lang w:eastAsia="es-GT"/>
        </w:rPr>
        <w:t>que</w:t>
      </w:r>
      <w:proofErr w:type="gramEnd"/>
      <w:r>
        <w:rPr>
          <w:rFonts w:ascii="Arial" w:eastAsia="Times New Roman" w:hAnsi="Arial" w:cs="Arial"/>
          <w:color w:val="000000"/>
          <w:sz w:val="20"/>
          <w:szCs w:val="20"/>
          <w:lang w:eastAsia="es-GT"/>
        </w:rPr>
        <w:t xml:space="preserve"> en los datos de la captura inicial, de manera automática</w:t>
      </w:r>
      <w:r w:rsidR="004851FD">
        <w:rPr>
          <w:rFonts w:ascii="Arial" w:eastAsia="Times New Roman" w:hAnsi="Arial" w:cs="Arial"/>
          <w:color w:val="000000"/>
          <w:sz w:val="20"/>
          <w:szCs w:val="20"/>
          <w:lang w:eastAsia="es-GT"/>
        </w:rPr>
        <w:t xml:space="preserve"> en el campo “Desde”</w:t>
      </w:r>
      <w:r>
        <w:rPr>
          <w:rFonts w:ascii="Arial" w:eastAsia="Times New Roman" w:hAnsi="Arial" w:cs="Arial"/>
          <w:color w:val="000000"/>
          <w:sz w:val="20"/>
          <w:szCs w:val="20"/>
          <w:lang w:eastAsia="es-GT"/>
        </w:rPr>
        <w:t xml:space="preserve"> aparezca la fecha del día de hoy</w:t>
      </w:r>
      <w:r w:rsidR="004851FD">
        <w:rPr>
          <w:rFonts w:ascii="Arial" w:eastAsia="Times New Roman" w:hAnsi="Arial" w:cs="Arial"/>
          <w:color w:val="000000"/>
          <w:sz w:val="20"/>
          <w:szCs w:val="20"/>
          <w:lang w:eastAsia="es-GT"/>
        </w:rPr>
        <w:t xml:space="preserve"> (la fecha del día que se esté generando la solicitud)</w:t>
      </w:r>
      <w:r>
        <w:rPr>
          <w:rFonts w:ascii="Arial" w:eastAsia="Times New Roman" w:hAnsi="Arial" w:cs="Arial"/>
          <w:color w:val="000000"/>
          <w:sz w:val="20"/>
          <w:szCs w:val="20"/>
          <w:lang w:eastAsia="es-GT"/>
        </w:rPr>
        <w:t xml:space="preserve"> y</w:t>
      </w:r>
      <w:r w:rsidR="004851FD">
        <w:rPr>
          <w:rFonts w:ascii="Arial" w:eastAsia="Times New Roman" w:hAnsi="Arial" w:cs="Arial"/>
          <w:color w:val="000000"/>
          <w:sz w:val="20"/>
          <w:szCs w:val="20"/>
          <w:lang w:eastAsia="es-GT"/>
        </w:rPr>
        <w:t xml:space="preserve"> en el campo “hasta”</w:t>
      </w:r>
      <w:r>
        <w:rPr>
          <w:rFonts w:ascii="Arial" w:eastAsia="Times New Roman" w:hAnsi="Arial" w:cs="Arial"/>
          <w:color w:val="000000"/>
          <w:sz w:val="20"/>
          <w:szCs w:val="20"/>
          <w:lang w:eastAsia="es-GT"/>
        </w:rPr>
        <w:t xml:space="preserve"> la de un año </w:t>
      </w:r>
      <w:r w:rsidR="004851FD">
        <w:rPr>
          <w:rFonts w:ascii="Arial" w:eastAsia="Times New Roman" w:hAnsi="Arial" w:cs="Arial"/>
          <w:color w:val="000000"/>
          <w:sz w:val="20"/>
          <w:szCs w:val="20"/>
          <w:lang w:eastAsia="es-GT"/>
        </w:rPr>
        <w:t>posterior, por ejemplo: si la solicitud es el día de hoy aparezca en la “fecha desde 01/03/2022” y en la fecha hasta “28/02/2023”</w:t>
      </w:r>
      <w:r>
        <w:rPr>
          <w:rFonts w:ascii="Arial" w:eastAsia="Times New Roman" w:hAnsi="Arial" w:cs="Arial"/>
          <w:color w:val="000000"/>
          <w:sz w:val="20"/>
          <w:szCs w:val="20"/>
          <w:lang w:eastAsia="es-GT"/>
        </w:rPr>
        <w:t xml:space="preserve"> con la funcionalidad que cada sector ya tenga en cuestión de la edición de fechas.</w:t>
      </w:r>
      <w:r w:rsidR="004851FD">
        <w:rPr>
          <w:rFonts w:ascii="Arial" w:eastAsia="Times New Roman" w:hAnsi="Arial" w:cs="Arial"/>
          <w:color w:val="000000"/>
          <w:sz w:val="20"/>
          <w:szCs w:val="20"/>
          <w:lang w:eastAsia="es-GT"/>
        </w:rPr>
        <w:t xml:space="preserve"> Esto es si permite editar el calendario para colocar fechas retroactivas o no</w:t>
      </w:r>
    </w:p>
    <w:p w14:paraId="04FC95CF"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690BD973"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82816" behindDoc="0" locked="0" layoutInCell="1" allowOverlap="1" wp14:anchorId="79CA159E" wp14:editId="58AC43CF">
                <wp:simplePos x="0" y="0"/>
                <wp:positionH relativeFrom="column">
                  <wp:posOffset>1009470</wp:posOffset>
                </wp:positionH>
                <wp:positionV relativeFrom="paragraph">
                  <wp:posOffset>949735</wp:posOffset>
                </wp:positionV>
                <wp:extent cx="1432800" cy="14040"/>
                <wp:effectExtent l="76200" t="133350" r="110490" b="157480"/>
                <wp:wrapNone/>
                <wp:docPr id="28" name="Entrada de lápiz 28"/>
                <wp:cNvGraphicFramePr/>
                <a:graphic xmlns:a="http://schemas.openxmlformats.org/drawingml/2006/main">
                  <a:graphicData uri="http://schemas.microsoft.com/office/word/2010/wordprocessingInk">
                    <w14:contentPart bwMode="auto" r:id="rId30">
                      <w14:nvContentPartPr>
                        <w14:cNvContentPartPr/>
                      </w14:nvContentPartPr>
                      <w14:xfrm>
                        <a:off x="0" y="0"/>
                        <a:ext cx="1432800" cy="14040"/>
                      </w14:xfrm>
                    </w14:contentPart>
                  </a:graphicData>
                </a:graphic>
              </wp:anchor>
            </w:drawing>
          </mc:Choice>
          <mc:Fallback>
            <w:pict>
              <v:shape w14:anchorId="2D4FC5E0" id="Entrada de lápiz 28" o:spid="_x0000_s1026" type="#_x0000_t75" style="position:absolute;margin-left:75.25pt;margin-top:66.3pt;width:121.3pt;height:18.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&#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">
                <v:imagedata r:id="rId31" o:title=""/>
              </v:shape>
            </w:pict>
          </mc:Fallback>
        </mc:AlternateContent>
      </w:r>
      <w:r>
        <w:rPr>
          <w:noProof/>
        </w:rPr>
        <w:drawing>
          <wp:inline distT="0" distB="0" distL="0" distR="0" wp14:anchorId="63B24E50" wp14:editId="4A734567">
            <wp:extent cx="2543175" cy="2085975"/>
            <wp:effectExtent l="0" t="0" r="9525" b="9525"/>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rotWithShape="1">
                    <a:blip r:embed="rId32"/>
                    <a:srcRect l="16987" t="29932" r="40224" b="7640"/>
                    <a:stretch/>
                  </pic:blipFill>
                  <pic:spPr bwMode="auto">
                    <a:xfrm>
                      <a:off x="0" y="0"/>
                      <a:ext cx="2543175" cy="2085975"/>
                    </a:xfrm>
                    <a:prstGeom prst="rect">
                      <a:avLst/>
                    </a:prstGeom>
                    <a:ln>
                      <a:noFill/>
                    </a:ln>
                    <a:extLst>
                      <a:ext uri="{53640926-AAD7-44D8-BBD7-CCE9431645EC}">
                        <a14:shadowObscured xmlns:a14="http://schemas.microsoft.com/office/drawing/2010/main"/>
                      </a:ext>
                    </a:extLst>
                  </pic:spPr>
                </pic:pic>
              </a:graphicData>
            </a:graphic>
          </wp:inline>
        </w:drawing>
      </w:r>
    </w:p>
    <w:p w14:paraId="06A1F3E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0E16F10A"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2129B35F"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7D319D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892BD72"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107A99AE"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4A6664D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536F0D5"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37C1F0B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263CBEC7"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036F9C68"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6BCFF987"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24A48F47"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8196B8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623F5151"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321F7581"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7BEBB0F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1BF13BDE"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10926D6C" w14:textId="77777777" w:rsidR="00FE41CC" w:rsidRPr="00E934F9"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Endosos sencillos (ZA y GAMA)</w:t>
      </w:r>
    </w:p>
    <w:p w14:paraId="5C7C7D6F"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2EE4E3D1" w14:textId="221B3D20" w:rsidR="00FE41CC" w:rsidRDefault="00FE41CC" w:rsidP="00FE41CC">
      <w:pPr>
        <w:spacing w:before="120" w:after="0" w:line="240" w:lineRule="auto"/>
        <w:jc w:val="both"/>
        <w:rPr>
          <w:noProof/>
        </w:rPr>
      </w:pPr>
      <w:r>
        <w:rPr>
          <w:rFonts w:ascii="Arial" w:eastAsia="Times New Roman" w:hAnsi="Arial" w:cs="Arial"/>
          <w:noProof/>
          <w:color w:val="000000"/>
          <w:sz w:val="20"/>
          <w:szCs w:val="20"/>
          <w:lang w:eastAsia="es-GT"/>
        </w:rPr>
        <mc:AlternateContent>
          <mc:Choice Requires="wpi">
            <w:drawing>
              <wp:anchor distT="0" distB="0" distL="114300" distR="114300" simplePos="0" relativeHeight="251683840" behindDoc="0" locked="0" layoutInCell="1" allowOverlap="1" wp14:anchorId="433A614D" wp14:editId="31B39B7E">
                <wp:simplePos x="0" y="0"/>
                <wp:positionH relativeFrom="column">
                  <wp:posOffset>-38175</wp:posOffset>
                </wp:positionH>
                <wp:positionV relativeFrom="paragraph">
                  <wp:posOffset>99765</wp:posOffset>
                </wp:positionV>
                <wp:extent cx="2532960" cy="60120"/>
                <wp:effectExtent l="76200" t="133350" r="134620" b="168910"/>
                <wp:wrapNone/>
                <wp:docPr id="11" name="Entrada de lápiz 11"/>
                <wp:cNvGraphicFramePr/>
                <a:graphic xmlns:a="http://schemas.openxmlformats.org/drawingml/2006/main">
                  <a:graphicData uri="http://schemas.microsoft.com/office/word/2010/wordprocessingInk">
                    <w14:contentPart bwMode="auto" r:id="rId33">
                      <w14:nvContentPartPr>
                        <w14:cNvContentPartPr/>
                      </w14:nvContentPartPr>
                      <w14:xfrm>
                        <a:off x="0" y="0"/>
                        <a:ext cx="2532960" cy="60120"/>
                      </w14:xfrm>
                    </w14:contentPart>
                  </a:graphicData>
                </a:graphic>
              </wp:anchor>
            </w:drawing>
          </mc:Choice>
          <mc:Fallback>
            <w:pict>
              <v:shape w14:anchorId="3C887597" id="Entrada de lápiz 11" o:spid="_x0000_s1026" type="#_x0000_t75" style="position:absolute;margin-left:-7.25pt;margin-top:-.7pt;width:207.95pt;height:21.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">
                <v:imagedata r:id="rId34" o:title=""/>
              </v:shape>
            </w:pict>
          </mc:Fallback>
        </mc:AlternateContent>
      </w:r>
      <w:r>
        <w:rPr>
          <w:rFonts w:ascii="Arial" w:eastAsia="Times New Roman" w:hAnsi="Arial" w:cs="Arial"/>
          <w:color w:val="000000"/>
          <w:sz w:val="20"/>
          <w:szCs w:val="20"/>
          <w:lang w:eastAsia="es-GT"/>
        </w:rPr>
        <w:t xml:space="preserve">Se requiere que para los endosos </w:t>
      </w:r>
      <w:r w:rsidR="007F0916">
        <w:rPr>
          <w:rFonts w:ascii="Arial" w:eastAsia="Times New Roman" w:hAnsi="Arial" w:cs="Arial"/>
          <w:color w:val="000000"/>
          <w:sz w:val="20"/>
          <w:szCs w:val="20"/>
          <w:lang w:eastAsia="es-GT"/>
        </w:rPr>
        <w:t xml:space="preserve">de AUTOS </w:t>
      </w:r>
      <w:r>
        <w:rPr>
          <w:rFonts w:ascii="Arial" w:eastAsia="Times New Roman" w:hAnsi="Arial" w:cs="Arial"/>
          <w:color w:val="000000"/>
          <w:sz w:val="20"/>
          <w:szCs w:val="20"/>
          <w:lang w:eastAsia="es-GT"/>
        </w:rPr>
        <w:t>siguientes: (Alta de Cobertura RC, Alta de Coberturas, Aumento de Sumas Aseguradas, Disminución de Deducibles, Alta de Beneficiario Preferente, Cambio de Serie, Placas o Motor, Cambio de Datos del Vehículo (Clave, Modelo, Tipo, Aumento de Deducibles) no se valide la obligatoriedad de la carga de documento en la captura de datos de la solicitud, pero que si cuente con la opción de cargar documentos, para todos los casos fuera de estos endosos se debe mantener la obligatoriedad para adjuntar al menos 1 documento</w:t>
      </w:r>
    </w:p>
    <w:p w14:paraId="1E049043" w14:textId="77777777" w:rsidR="00FE41CC" w:rsidRDefault="00FE41CC" w:rsidP="00FE41CC">
      <w:pPr>
        <w:spacing w:before="120" w:after="0" w:line="240" w:lineRule="auto"/>
        <w:jc w:val="both"/>
        <w:rPr>
          <w:noProof/>
        </w:rPr>
      </w:pPr>
    </w:p>
    <w:p w14:paraId="301F0AD2"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5261066A" wp14:editId="6F4001F2">
            <wp:extent cx="2419350" cy="2714625"/>
            <wp:effectExtent l="0" t="0" r="0" b="9525"/>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35"/>
                    <a:srcRect l="17628" t="12828" r="41667" b="5929"/>
                    <a:stretch/>
                  </pic:blipFill>
                  <pic:spPr bwMode="auto">
                    <a:xfrm>
                      <a:off x="0" y="0"/>
                      <a:ext cx="2419350" cy="2714625"/>
                    </a:xfrm>
                    <a:prstGeom prst="rect">
                      <a:avLst/>
                    </a:prstGeom>
                    <a:ln>
                      <a:noFill/>
                    </a:ln>
                    <a:extLst>
                      <a:ext uri="{53640926-AAD7-44D8-BBD7-CCE9431645EC}">
                        <a14:shadowObscured xmlns:a14="http://schemas.microsoft.com/office/drawing/2010/main"/>
                      </a:ext>
                    </a:extLst>
                  </pic:spPr>
                </pic:pic>
              </a:graphicData>
            </a:graphic>
          </wp:inline>
        </w:drawing>
      </w:r>
    </w:p>
    <w:p w14:paraId="31EEE1C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3458275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0597A145" wp14:editId="25128D63">
            <wp:extent cx="2905125" cy="2695575"/>
            <wp:effectExtent l="0" t="0" r="9525" b="9525"/>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36"/>
                    <a:srcRect l="17468" t="13398" r="33654" b="5929"/>
                    <a:stretch/>
                  </pic:blipFill>
                  <pic:spPr bwMode="auto">
                    <a:xfrm>
                      <a:off x="0" y="0"/>
                      <a:ext cx="2905125" cy="2695575"/>
                    </a:xfrm>
                    <a:prstGeom prst="rect">
                      <a:avLst/>
                    </a:prstGeom>
                    <a:ln>
                      <a:noFill/>
                    </a:ln>
                    <a:extLst>
                      <a:ext uri="{53640926-AAD7-44D8-BBD7-CCE9431645EC}">
                        <a14:shadowObscured xmlns:a14="http://schemas.microsoft.com/office/drawing/2010/main"/>
                      </a:ext>
                    </a:extLst>
                  </pic:spPr>
                </pic:pic>
              </a:graphicData>
            </a:graphic>
          </wp:inline>
        </w:drawing>
      </w:r>
    </w:p>
    <w:p w14:paraId="34EA4093"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19BC0692"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D54C73C"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186C2B7B"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53C6E714" wp14:editId="109BDB7C">
            <wp:extent cx="5724525" cy="2418118"/>
            <wp:effectExtent l="0" t="0" r="0" b="127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37"/>
                    <a:srcRect l="16025" t="14823" r="9616" b="29305"/>
                    <a:stretch/>
                  </pic:blipFill>
                  <pic:spPr bwMode="auto">
                    <a:xfrm>
                      <a:off x="0" y="0"/>
                      <a:ext cx="5744314" cy="2426477"/>
                    </a:xfrm>
                    <a:prstGeom prst="rect">
                      <a:avLst/>
                    </a:prstGeom>
                    <a:ln>
                      <a:noFill/>
                    </a:ln>
                    <a:extLst>
                      <a:ext uri="{53640926-AAD7-44D8-BBD7-CCE9431645EC}">
                        <a14:shadowObscured xmlns:a14="http://schemas.microsoft.com/office/drawing/2010/main"/>
                      </a:ext>
                    </a:extLst>
                  </pic:spPr>
                </pic:pic>
              </a:graphicData>
            </a:graphic>
          </wp:inline>
        </w:drawing>
      </w:r>
    </w:p>
    <w:p w14:paraId="08CCC9A1"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335FE4F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463FE921" wp14:editId="1CDF82F6">
            <wp:extent cx="5724525" cy="3012908"/>
            <wp:effectExtent l="0" t="0" r="0"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38"/>
                    <a:srcRect l="15866" t="18814" r="11058" b="12770"/>
                    <a:stretch/>
                  </pic:blipFill>
                  <pic:spPr bwMode="auto">
                    <a:xfrm>
                      <a:off x="0" y="0"/>
                      <a:ext cx="5737122" cy="3019538"/>
                    </a:xfrm>
                    <a:prstGeom prst="rect">
                      <a:avLst/>
                    </a:prstGeom>
                    <a:ln>
                      <a:noFill/>
                    </a:ln>
                    <a:extLst>
                      <a:ext uri="{53640926-AAD7-44D8-BBD7-CCE9431645EC}">
                        <a14:shadowObscured xmlns:a14="http://schemas.microsoft.com/office/drawing/2010/main"/>
                      </a:ext>
                    </a:extLst>
                  </pic:spPr>
                </pic:pic>
              </a:graphicData>
            </a:graphic>
          </wp:inline>
        </w:drawing>
      </w:r>
    </w:p>
    <w:p w14:paraId="00DF38B7"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0E8F7051"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Endosos que no </w:t>
      </w:r>
      <w:proofErr w:type="gramStart"/>
      <w:r>
        <w:rPr>
          <w:rFonts w:ascii="Arial" w:eastAsia="Times New Roman" w:hAnsi="Arial" w:cs="Arial"/>
          <w:color w:val="000000"/>
          <w:sz w:val="20"/>
          <w:szCs w:val="20"/>
          <w:lang w:eastAsia="es-GT"/>
        </w:rPr>
        <w:t>tienen que tener</w:t>
      </w:r>
      <w:proofErr w:type="gramEnd"/>
      <w:r>
        <w:rPr>
          <w:rFonts w:ascii="Arial" w:eastAsia="Times New Roman" w:hAnsi="Arial" w:cs="Arial"/>
          <w:color w:val="000000"/>
          <w:sz w:val="20"/>
          <w:szCs w:val="20"/>
          <w:lang w:eastAsia="es-GT"/>
        </w:rPr>
        <w:t xml:space="preserve"> la obligatoriedad</w:t>
      </w:r>
    </w:p>
    <w:p w14:paraId="2FD490DF"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tbl>
      <w:tblPr>
        <w:tblW w:w="0" w:type="auto"/>
        <w:tblInd w:w="-3" w:type="dxa"/>
        <w:tblCellMar>
          <w:left w:w="0" w:type="dxa"/>
          <w:right w:w="0" w:type="dxa"/>
        </w:tblCellMar>
        <w:tblLook w:val="04A0" w:firstRow="1" w:lastRow="0" w:firstColumn="1" w:lastColumn="0" w:noHBand="0" w:noVBand="1"/>
      </w:tblPr>
      <w:tblGrid>
        <w:gridCol w:w="1208"/>
        <w:gridCol w:w="4597"/>
        <w:gridCol w:w="2835"/>
      </w:tblGrid>
      <w:tr w:rsidR="0079447D" w14:paraId="28FB7F4C" w14:textId="7832A4EC" w:rsidTr="0079447D">
        <w:trPr>
          <w:trHeight w:val="300"/>
        </w:trPr>
        <w:tc>
          <w:tcPr>
            <w:tcW w:w="120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8C677E5" w14:textId="77777777" w:rsidR="0079447D" w:rsidRDefault="0079447D" w:rsidP="0025260B">
            <w:pPr>
              <w:rPr>
                <w:rFonts w:ascii="Calibri Light" w:hAnsi="Calibri Light" w:cs="Calibri Light"/>
                <w:b/>
                <w:bCs/>
              </w:rPr>
            </w:pPr>
            <w:r>
              <w:rPr>
                <w:rFonts w:ascii="Calibri Light" w:hAnsi="Calibri Light" w:cs="Calibri Light"/>
                <w:b/>
                <w:bCs/>
              </w:rPr>
              <w:t>Tipo de endoso</w:t>
            </w:r>
          </w:p>
        </w:tc>
        <w:tc>
          <w:tcPr>
            <w:tcW w:w="459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0F242DA" w14:textId="77777777" w:rsidR="0079447D" w:rsidRDefault="0079447D" w:rsidP="0025260B">
            <w:pPr>
              <w:rPr>
                <w:rFonts w:ascii="Calibri Light" w:hAnsi="Calibri Light" w:cs="Calibri Light"/>
                <w:b/>
                <w:bCs/>
              </w:rPr>
            </w:pPr>
            <w:r>
              <w:rPr>
                <w:rFonts w:ascii="Calibri Light" w:hAnsi="Calibri Light" w:cs="Calibri Light"/>
                <w:b/>
                <w:bCs/>
              </w:rPr>
              <w:t>Movimiento</w:t>
            </w:r>
          </w:p>
        </w:tc>
        <w:tc>
          <w:tcPr>
            <w:tcW w:w="2835" w:type="dxa"/>
            <w:tcBorders>
              <w:top w:val="single" w:sz="8" w:space="0" w:color="auto"/>
              <w:left w:val="nil"/>
              <w:bottom w:val="single" w:sz="8" w:space="0" w:color="auto"/>
              <w:right w:val="single" w:sz="8" w:space="0" w:color="auto"/>
            </w:tcBorders>
          </w:tcPr>
          <w:p w14:paraId="49EDF6F5" w14:textId="5E1F2850" w:rsidR="0079447D" w:rsidRDefault="0079447D" w:rsidP="0025260B">
            <w:pPr>
              <w:rPr>
                <w:rFonts w:ascii="Calibri Light" w:hAnsi="Calibri Light" w:cs="Calibri Light"/>
                <w:b/>
                <w:bCs/>
              </w:rPr>
            </w:pPr>
            <w:r>
              <w:rPr>
                <w:rFonts w:ascii="Calibri Light" w:hAnsi="Calibri Light" w:cs="Calibri Light"/>
                <w:b/>
                <w:bCs/>
              </w:rPr>
              <w:t>Obligatoriedad de adjuntar documentos</w:t>
            </w:r>
          </w:p>
        </w:tc>
      </w:tr>
      <w:tr w:rsidR="0079447D" w14:paraId="416F0C6E" w14:textId="4927ED58" w:rsidTr="0079447D">
        <w:trPr>
          <w:trHeight w:val="300"/>
        </w:trPr>
        <w:tc>
          <w:tcPr>
            <w:tcW w:w="12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4F5D86" w14:textId="77777777" w:rsidR="0079447D" w:rsidRDefault="0079447D" w:rsidP="0025260B">
            <w:pPr>
              <w:rPr>
                <w:rFonts w:ascii="Calibri Light" w:hAnsi="Calibri Light" w:cs="Calibri Light"/>
              </w:rPr>
            </w:pPr>
            <w:r>
              <w:rPr>
                <w:rFonts w:ascii="Calibri Light" w:hAnsi="Calibri Light" w:cs="Calibri Light"/>
              </w:rPr>
              <w:t>A</w:t>
            </w:r>
          </w:p>
        </w:tc>
        <w:tc>
          <w:tcPr>
            <w:tcW w:w="4597" w:type="dxa"/>
            <w:tcBorders>
              <w:top w:val="nil"/>
              <w:left w:val="nil"/>
              <w:bottom w:val="single" w:sz="8" w:space="0" w:color="auto"/>
              <w:right w:val="single" w:sz="8" w:space="0" w:color="auto"/>
            </w:tcBorders>
            <w:tcMar>
              <w:top w:w="0" w:type="dxa"/>
              <w:left w:w="108" w:type="dxa"/>
              <w:bottom w:w="0" w:type="dxa"/>
              <w:right w:w="108" w:type="dxa"/>
            </w:tcMar>
            <w:hideMark/>
          </w:tcPr>
          <w:p w14:paraId="26C3D27F" w14:textId="77777777" w:rsidR="0079447D" w:rsidRDefault="0079447D" w:rsidP="0025260B">
            <w:pPr>
              <w:rPr>
                <w:rFonts w:ascii="Calibri Light" w:hAnsi="Calibri Light" w:cs="Calibri Light"/>
              </w:rPr>
            </w:pPr>
            <w:r>
              <w:rPr>
                <w:rFonts w:ascii="Calibri Light" w:hAnsi="Calibri Light" w:cs="Calibri Light"/>
              </w:rPr>
              <w:t>ALTA DE COBERTURA R.C</w:t>
            </w:r>
          </w:p>
        </w:tc>
        <w:tc>
          <w:tcPr>
            <w:tcW w:w="2835" w:type="dxa"/>
            <w:tcBorders>
              <w:top w:val="nil"/>
              <w:left w:val="nil"/>
              <w:bottom w:val="single" w:sz="8" w:space="0" w:color="auto"/>
              <w:right w:val="single" w:sz="8" w:space="0" w:color="auto"/>
            </w:tcBorders>
          </w:tcPr>
          <w:p w14:paraId="1BC928BB" w14:textId="62818F61" w:rsidR="0079447D" w:rsidRDefault="0079447D" w:rsidP="0025260B">
            <w:pPr>
              <w:rPr>
                <w:rFonts w:ascii="Calibri Light" w:hAnsi="Calibri Light" w:cs="Calibri Light"/>
              </w:rPr>
            </w:pPr>
            <w:r>
              <w:rPr>
                <w:rFonts w:ascii="Calibri Light" w:hAnsi="Calibri Light" w:cs="Calibri Light"/>
              </w:rPr>
              <w:t>No Obligatorio</w:t>
            </w:r>
          </w:p>
        </w:tc>
      </w:tr>
      <w:tr w:rsidR="0079447D" w14:paraId="0242821F" w14:textId="0F2C46A8" w:rsidTr="0079447D">
        <w:trPr>
          <w:trHeight w:val="300"/>
        </w:trPr>
        <w:tc>
          <w:tcPr>
            <w:tcW w:w="12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3CBDF0" w14:textId="77777777" w:rsidR="0079447D" w:rsidRDefault="0079447D" w:rsidP="0025260B">
            <w:pPr>
              <w:rPr>
                <w:rFonts w:ascii="Calibri Light" w:hAnsi="Calibri Light" w:cs="Calibri Light"/>
              </w:rPr>
            </w:pPr>
            <w:r>
              <w:rPr>
                <w:rFonts w:ascii="Calibri Light" w:hAnsi="Calibri Light" w:cs="Calibri Light"/>
              </w:rPr>
              <w:t>A</w:t>
            </w:r>
          </w:p>
        </w:tc>
        <w:tc>
          <w:tcPr>
            <w:tcW w:w="4597" w:type="dxa"/>
            <w:tcBorders>
              <w:top w:val="nil"/>
              <w:left w:val="nil"/>
              <w:bottom w:val="single" w:sz="8" w:space="0" w:color="auto"/>
              <w:right w:val="single" w:sz="8" w:space="0" w:color="auto"/>
            </w:tcBorders>
            <w:tcMar>
              <w:top w:w="0" w:type="dxa"/>
              <w:left w:w="108" w:type="dxa"/>
              <w:bottom w:w="0" w:type="dxa"/>
              <w:right w:w="108" w:type="dxa"/>
            </w:tcMar>
            <w:hideMark/>
          </w:tcPr>
          <w:p w14:paraId="214F8232" w14:textId="77777777" w:rsidR="0079447D" w:rsidRDefault="0079447D" w:rsidP="0025260B">
            <w:pPr>
              <w:rPr>
                <w:rFonts w:ascii="Calibri Light" w:hAnsi="Calibri Light" w:cs="Calibri Light"/>
              </w:rPr>
            </w:pPr>
            <w:r>
              <w:rPr>
                <w:rFonts w:ascii="Calibri Light" w:hAnsi="Calibri Light" w:cs="Calibri Light"/>
              </w:rPr>
              <w:t>ALTA DE COBERTURAS</w:t>
            </w:r>
          </w:p>
        </w:tc>
        <w:tc>
          <w:tcPr>
            <w:tcW w:w="2835" w:type="dxa"/>
            <w:tcBorders>
              <w:top w:val="nil"/>
              <w:left w:val="nil"/>
              <w:bottom w:val="single" w:sz="8" w:space="0" w:color="auto"/>
              <w:right w:val="single" w:sz="8" w:space="0" w:color="auto"/>
            </w:tcBorders>
          </w:tcPr>
          <w:p w14:paraId="309F61C4" w14:textId="38CF5796" w:rsidR="0079447D" w:rsidRDefault="0079447D" w:rsidP="0025260B">
            <w:pPr>
              <w:rPr>
                <w:rFonts w:ascii="Calibri Light" w:hAnsi="Calibri Light" w:cs="Calibri Light"/>
              </w:rPr>
            </w:pPr>
            <w:r>
              <w:rPr>
                <w:rFonts w:ascii="Calibri Light" w:hAnsi="Calibri Light" w:cs="Calibri Light"/>
              </w:rPr>
              <w:t>No Obligatorio</w:t>
            </w:r>
          </w:p>
        </w:tc>
      </w:tr>
      <w:tr w:rsidR="0079447D" w14:paraId="0B2B89A4" w14:textId="6D7661A9" w:rsidTr="0079447D">
        <w:trPr>
          <w:trHeight w:val="300"/>
        </w:trPr>
        <w:tc>
          <w:tcPr>
            <w:tcW w:w="12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C869D74" w14:textId="77777777" w:rsidR="0079447D" w:rsidRDefault="0079447D" w:rsidP="0025260B">
            <w:pPr>
              <w:rPr>
                <w:rFonts w:ascii="Calibri Light" w:hAnsi="Calibri Light" w:cs="Calibri Light"/>
              </w:rPr>
            </w:pPr>
            <w:r>
              <w:rPr>
                <w:rFonts w:ascii="Calibri Light" w:hAnsi="Calibri Light" w:cs="Calibri Light"/>
              </w:rPr>
              <w:t>A</w:t>
            </w:r>
          </w:p>
        </w:tc>
        <w:tc>
          <w:tcPr>
            <w:tcW w:w="4597" w:type="dxa"/>
            <w:tcBorders>
              <w:top w:val="nil"/>
              <w:left w:val="nil"/>
              <w:bottom w:val="single" w:sz="8" w:space="0" w:color="auto"/>
              <w:right w:val="single" w:sz="8" w:space="0" w:color="auto"/>
            </w:tcBorders>
            <w:tcMar>
              <w:top w:w="0" w:type="dxa"/>
              <w:left w:w="108" w:type="dxa"/>
              <w:bottom w:w="0" w:type="dxa"/>
              <w:right w:w="108" w:type="dxa"/>
            </w:tcMar>
            <w:hideMark/>
          </w:tcPr>
          <w:p w14:paraId="63533BD7" w14:textId="77777777" w:rsidR="0079447D" w:rsidRDefault="0079447D" w:rsidP="0025260B">
            <w:pPr>
              <w:rPr>
                <w:rFonts w:ascii="Calibri Light" w:hAnsi="Calibri Light" w:cs="Calibri Light"/>
              </w:rPr>
            </w:pPr>
            <w:r>
              <w:rPr>
                <w:rFonts w:ascii="Calibri Light" w:hAnsi="Calibri Light" w:cs="Calibri Light"/>
              </w:rPr>
              <w:t>AUMENTO DE SUMAS ASEGURADAS</w:t>
            </w:r>
          </w:p>
        </w:tc>
        <w:tc>
          <w:tcPr>
            <w:tcW w:w="2835" w:type="dxa"/>
            <w:tcBorders>
              <w:top w:val="nil"/>
              <w:left w:val="nil"/>
              <w:bottom w:val="single" w:sz="8" w:space="0" w:color="auto"/>
              <w:right w:val="single" w:sz="8" w:space="0" w:color="auto"/>
            </w:tcBorders>
          </w:tcPr>
          <w:p w14:paraId="718D78D8" w14:textId="4C7EA0C6" w:rsidR="0079447D" w:rsidRDefault="0079447D" w:rsidP="0025260B">
            <w:pPr>
              <w:rPr>
                <w:rFonts w:ascii="Calibri Light" w:hAnsi="Calibri Light" w:cs="Calibri Light"/>
              </w:rPr>
            </w:pPr>
            <w:r>
              <w:rPr>
                <w:rFonts w:ascii="Calibri Light" w:hAnsi="Calibri Light" w:cs="Calibri Light"/>
              </w:rPr>
              <w:t>No Obligatorio</w:t>
            </w:r>
          </w:p>
        </w:tc>
      </w:tr>
      <w:tr w:rsidR="0079447D" w14:paraId="28CE27D9" w14:textId="5B61D866" w:rsidTr="0079447D">
        <w:trPr>
          <w:trHeight w:val="300"/>
        </w:trPr>
        <w:tc>
          <w:tcPr>
            <w:tcW w:w="12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4C0696" w14:textId="77777777" w:rsidR="0079447D" w:rsidRDefault="0079447D" w:rsidP="0025260B">
            <w:pPr>
              <w:rPr>
                <w:rFonts w:ascii="Calibri Light" w:hAnsi="Calibri Light" w:cs="Calibri Light"/>
              </w:rPr>
            </w:pPr>
            <w:r>
              <w:rPr>
                <w:rFonts w:ascii="Calibri Light" w:hAnsi="Calibri Light" w:cs="Calibri Light"/>
              </w:rPr>
              <w:t>A</w:t>
            </w:r>
          </w:p>
        </w:tc>
        <w:tc>
          <w:tcPr>
            <w:tcW w:w="4597" w:type="dxa"/>
            <w:tcBorders>
              <w:top w:val="nil"/>
              <w:left w:val="nil"/>
              <w:bottom w:val="single" w:sz="8" w:space="0" w:color="auto"/>
              <w:right w:val="single" w:sz="8" w:space="0" w:color="auto"/>
            </w:tcBorders>
            <w:tcMar>
              <w:top w:w="0" w:type="dxa"/>
              <w:left w:w="108" w:type="dxa"/>
              <w:bottom w:w="0" w:type="dxa"/>
              <w:right w:w="108" w:type="dxa"/>
            </w:tcMar>
            <w:hideMark/>
          </w:tcPr>
          <w:p w14:paraId="1FA57033" w14:textId="77777777" w:rsidR="0079447D" w:rsidRDefault="0079447D" w:rsidP="0025260B">
            <w:pPr>
              <w:rPr>
                <w:rFonts w:ascii="Calibri Light" w:hAnsi="Calibri Light" w:cs="Calibri Light"/>
              </w:rPr>
            </w:pPr>
            <w:r>
              <w:rPr>
                <w:rFonts w:ascii="Calibri Light" w:hAnsi="Calibri Light" w:cs="Calibri Light"/>
              </w:rPr>
              <w:t>DISMINUCION DE DEDUCIBLES</w:t>
            </w:r>
          </w:p>
        </w:tc>
        <w:tc>
          <w:tcPr>
            <w:tcW w:w="2835" w:type="dxa"/>
            <w:tcBorders>
              <w:top w:val="nil"/>
              <w:left w:val="nil"/>
              <w:bottom w:val="single" w:sz="8" w:space="0" w:color="auto"/>
              <w:right w:val="single" w:sz="8" w:space="0" w:color="auto"/>
            </w:tcBorders>
          </w:tcPr>
          <w:p w14:paraId="53B7AA7A" w14:textId="36E0317A" w:rsidR="0079447D" w:rsidRDefault="0079447D" w:rsidP="0025260B">
            <w:pPr>
              <w:rPr>
                <w:rFonts w:ascii="Calibri Light" w:hAnsi="Calibri Light" w:cs="Calibri Light"/>
              </w:rPr>
            </w:pPr>
            <w:r>
              <w:rPr>
                <w:rFonts w:ascii="Calibri Light" w:hAnsi="Calibri Light" w:cs="Calibri Light"/>
              </w:rPr>
              <w:t>No Obligatorio</w:t>
            </w:r>
          </w:p>
        </w:tc>
      </w:tr>
      <w:tr w:rsidR="0079447D" w14:paraId="36F851CC" w14:textId="4813F9F7" w:rsidTr="0079447D">
        <w:trPr>
          <w:trHeight w:val="300"/>
        </w:trPr>
        <w:tc>
          <w:tcPr>
            <w:tcW w:w="12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B8913" w14:textId="77777777" w:rsidR="0079447D" w:rsidRDefault="0079447D" w:rsidP="0025260B">
            <w:pPr>
              <w:rPr>
                <w:rFonts w:ascii="Calibri Light" w:hAnsi="Calibri Light" w:cs="Calibri Light"/>
              </w:rPr>
            </w:pPr>
            <w:r>
              <w:rPr>
                <w:rFonts w:ascii="Calibri Light" w:hAnsi="Calibri Light" w:cs="Calibri Light"/>
              </w:rPr>
              <w:t>B</w:t>
            </w:r>
          </w:p>
        </w:tc>
        <w:tc>
          <w:tcPr>
            <w:tcW w:w="4597" w:type="dxa"/>
            <w:tcBorders>
              <w:top w:val="nil"/>
              <w:left w:val="nil"/>
              <w:bottom w:val="single" w:sz="8" w:space="0" w:color="auto"/>
              <w:right w:val="single" w:sz="8" w:space="0" w:color="auto"/>
            </w:tcBorders>
            <w:tcMar>
              <w:top w:w="0" w:type="dxa"/>
              <w:left w:w="108" w:type="dxa"/>
              <w:bottom w:w="0" w:type="dxa"/>
              <w:right w:w="108" w:type="dxa"/>
            </w:tcMar>
            <w:hideMark/>
          </w:tcPr>
          <w:p w14:paraId="0C265E32" w14:textId="77777777" w:rsidR="0079447D" w:rsidRDefault="0079447D" w:rsidP="0025260B">
            <w:pPr>
              <w:rPr>
                <w:rFonts w:ascii="Calibri Light" w:hAnsi="Calibri Light" w:cs="Calibri Light"/>
              </w:rPr>
            </w:pPr>
            <w:r>
              <w:rPr>
                <w:rFonts w:ascii="Calibri Light" w:hAnsi="Calibri Light" w:cs="Calibri Light"/>
              </w:rPr>
              <w:t>ALTA DE BENEFICIARIO PREFERENTE</w:t>
            </w:r>
          </w:p>
        </w:tc>
        <w:tc>
          <w:tcPr>
            <w:tcW w:w="2835" w:type="dxa"/>
            <w:tcBorders>
              <w:top w:val="nil"/>
              <w:left w:val="nil"/>
              <w:bottom w:val="single" w:sz="8" w:space="0" w:color="auto"/>
              <w:right w:val="single" w:sz="8" w:space="0" w:color="auto"/>
            </w:tcBorders>
          </w:tcPr>
          <w:p w14:paraId="416944EF" w14:textId="3E1A8423" w:rsidR="0079447D" w:rsidRDefault="0079447D" w:rsidP="0025260B">
            <w:pPr>
              <w:rPr>
                <w:rFonts w:ascii="Calibri Light" w:hAnsi="Calibri Light" w:cs="Calibri Light"/>
              </w:rPr>
            </w:pPr>
            <w:r>
              <w:rPr>
                <w:rFonts w:ascii="Calibri Light" w:hAnsi="Calibri Light" w:cs="Calibri Light"/>
              </w:rPr>
              <w:t>No Obligatorio</w:t>
            </w:r>
          </w:p>
        </w:tc>
      </w:tr>
      <w:tr w:rsidR="0079447D" w14:paraId="586AA210" w14:textId="7E86543F" w:rsidTr="0079447D">
        <w:trPr>
          <w:trHeight w:val="300"/>
        </w:trPr>
        <w:tc>
          <w:tcPr>
            <w:tcW w:w="12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F66CA56" w14:textId="77777777" w:rsidR="0079447D" w:rsidRDefault="0079447D" w:rsidP="0025260B">
            <w:pPr>
              <w:rPr>
                <w:rFonts w:ascii="Calibri Light" w:hAnsi="Calibri Light" w:cs="Calibri Light"/>
              </w:rPr>
            </w:pPr>
            <w:r>
              <w:rPr>
                <w:rFonts w:ascii="Calibri Light" w:hAnsi="Calibri Light" w:cs="Calibri Light"/>
              </w:rPr>
              <w:t>B</w:t>
            </w:r>
          </w:p>
        </w:tc>
        <w:tc>
          <w:tcPr>
            <w:tcW w:w="4597" w:type="dxa"/>
            <w:tcBorders>
              <w:top w:val="nil"/>
              <w:left w:val="nil"/>
              <w:bottom w:val="single" w:sz="8" w:space="0" w:color="auto"/>
              <w:right w:val="single" w:sz="8" w:space="0" w:color="auto"/>
            </w:tcBorders>
            <w:tcMar>
              <w:top w:w="0" w:type="dxa"/>
              <w:left w:w="108" w:type="dxa"/>
              <w:bottom w:w="0" w:type="dxa"/>
              <w:right w:w="108" w:type="dxa"/>
            </w:tcMar>
            <w:hideMark/>
          </w:tcPr>
          <w:p w14:paraId="556D2D2B" w14:textId="77777777" w:rsidR="0079447D" w:rsidRDefault="0079447D" w:rsidP="0025260B">
            <w:pPr>
              <w:rPr>
                <w:rFonts w:ascii="Calibri Light" w:hAnsi="Calibri Light" w:cs="Calibri Light"/>
              </w:rPr>
            </w:pPr>
            <w:r>
              <w:rPr>
                <w:rFonts w:ascii="Calibri Light" w:hAnsi="Calibri Light" w:cs="Calibri Light"/>
              </w:rPr>
              <w:t>CAMBIO DE SERIE, PLACAS O MOTOR</w:t>
            </w:r>
          </w:p>
        </w:tc>
        <w:tc>
          <w:tcPr>
            <w:tcW w:w="2835" w:type="dxa"/>
            <w:tcBorders>
              <w:top w:val="nil"/>
              <w:left w:val="nil"/>
              <w:bottom w:val="single" w:sz="8" w:space="0" w:color="auto"/>
              <w:right w:val="single" w:sz="8" w:space="0" w:color="auto"/>
            </w:tcBorders>
          </w:tcPr>
          <w:p w14:paraId="025AE369" w14:textId="6F8817EA" w:rsidR="0079447D" w:rsidRDefault="0079447D" w:rsidP="0025260B">
            <w:pPr>
              <w:rPr>
                <w:rFonts w:ascii="Calibri Light" w:hAnsi="Calibri Light" w:cs="Calibri Light"/>
              </w:rPr>
            </w:pPr>
            <w:r>
              <w:rPr>
                <w:rFonts w:ascii="Calibri Light" w:hAnsi="Calibri Light" w:cs="Calibri Light"/>
              </w:rPr>
              <w:t>No Obligatorio</w:t>
            </w:r>
          </w:p>
        </w:tc>
      </w:tr>
      <w:tr w:rsidR="0079447D" w14:paraId="0C769B6B" w14:textId="73D2E39F" w:rsidTr="0079447D">
        <w:trPr>
          <w:trHeight w:val="300"/>
        </w:trPr>
        <w:tc>
          <w:tcPr>
            <w:tcW w:w="12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DD818AE" w14:textId="77777777" w:rsidR="0079447D" w:rsidRDefault="0079447D" w:rsidP="0025260B">
            <w:pPr>
              <w:rPr>
                <w:rFonts w:ascii="Calibri Light" w:hAnsi="Calibri Light" w:cs="Calibri Light"/>
              </w:rPr>
            </w:pPr>
            <w:r>
              <w:rPr>
                <w:rFonts w:ascii="Calibri Light" w:hAnsi="Calibri Light" w:cs="Calibri Light"/>
              </w:rPr>
              <w:t>B</w:t>
            </w:r>
          </w:p>
        </w:tc>
        <w:tc>
          <w:tcPr>
            <w:tcW w:w="4597" w:type="dxa"/>
            <w:tcBorders>
              <w:top w:val="nil"/>
              <w:left w:val="nil"/>
              <w:bottom w:val="single" w:sz="8" w:space="0" w:color="auto"/>
              <w:right w:val="single" w:sz="8" w:space="0" w:color="auto"/>
            </w:tcBorders>
            <w:tcMar>
              <w:top w:w="0" w:type="dxa"/>
              <w:left w:w="108" w:type="dxa"/>
              <w:bottom w:w="0" w:type="dxa"/>
              <w:right w:w="108" w:type="dxa"/>
            </w:tcMar>
            <w:hideMark/>
          </w:tcPr>
          <w:p w14:paraId="36378F06" w14:textId="77777777" w:rsidR="0079447D" w:rsidRDefault="0079447D" w:rsidP="0025260B">
            <w:pPr>
              <w:rPr>
                <w:rFonts w:ascii="Calibri Light" w:hAnsi="Calibri Light" w:cs="Calibri Light"/>
              </w:rPr>
            </w:pPr>
            <w:r>
              <w:rPr>
                <w:rFonts w:ascii="Calibri Light" w:hAnsi="Calibri Light" w:cs="Calibri Light"/>
              </w:rPr>
              <w:t>CAMBIO DE DATOS DEL VEHICULO (CLAVE, MODELO, TIPO)</w:t>
            </w:r>
          </w:p>
        </w:tc>
        <w:tc>
          <w:tcPr>
            <w:tcW w:w="2835" w:type="dxa"/>
            <w:tcBorders>
              <w:top w:val="nil"/>
              <w:left w:val="nil"/>
              <w:bottom w:val="single" w:sz="8" w:space="0" w:color="auto"/>
              <w:right w:val="single" w:sz="8" w:space="0" w:color="auto"/>
            </w:tcBorders>
          </w:tcPr>
          <w:p w14:paraId="7C73389B" w14:textId="509E741B" w:rsidR="0079447D" w:rsidRDefault="0079447D" w:rsidP="0025260B">
            <w:pPr>
              <w:rPr>
                <w:rFonts w:ascii="Calibri Light" w:hAnsi="Calibri Light" w:cs="Calibri Light"/>
              </w:rPr>
            </w:pPr>
            <w:r>
              <w:rPr>
                <w:rFonts w:ascii="Calibri Light" w:hAnsi="Calibri Light" w:cs="Calibri Light"/>
              </w:rPr>
              <w:t>No Obligatorio</w:t>
            </w:r>
          </w:p>
        </w:tc>
      </w:tr>
      <w:tr w:rsidR="0079447D" w14:paraId="0A92F2D4" w14:textId="6B4F8E2A" w:rsidTr="0079447D">
        <w:trPr>
          <w:trHeight w:val="300"/>
        </w:trPr>
        <w:tc>
          <w:tcPr>
            <w:tcW w:w="1208" w:type="dxa"/>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3D35213A" w14:textId="77777777" w:rsidR="0079447D" w:rsidRDefault="0079447D" w:rsidP="0025260B">
            <w:pPr>
              <w:rPr>
                <w:rFonts w:ascii="Calibri Light" w:hAnsi="Calibri Light" w:cs="Calibri Light"/>
              </w:rPr>
            </w:pPr>
            <w:r>
              <w:rPr>
                <w:rFonts w:ascii="Calibri Light" w:hAnsi="Calibri Light" w:cs="Calibri Light"/>
              </w:rPr>
              <w:t>D</w:t>
            </w:r>
          </w:p>
        </w:tc>
        <w:tc>
          <w:tcPr>
            <w:tcW w:w="4597" w:type="dxa"/>
            <w:tcBorders>
              <w:top w:val="nil"/>
              <w:left w:val="nil"/>
              <w:bottom w:val="single" w:sz="4" w:space="0" w:color="auto"/>
              <w:right w:val="single" w:sz="8" w:space="0" w:color="auto"/>
            </w:tcBorders>
            <w:tcMar>
              <w:top w:w="0" w:type="dxa"/>
              <w:left w:w="108" w:type="dxa"/>
              <w:bottom w:w="0" w:type="dxa"/>
              <w:right w:w="108" w:type="dxa"/>
            </w:tcMar>
            <w:hideMark/>
          </w:tcPr>
          <w:p w14:paraId="3A48813E" w14:textId="77777777" w:rsidR="0079447D" w:rsidRDefault="0079447D" w:rsidP="0025260B">
            <w:pPr>
              <w:rPr>
                <w:rFonts w:ascii="Calibri Light" w:hAnsi="Calibri Light" w:cs="Calibri Light"/>
              </w:rPr>
            </w:pPr>
            <w:r>
              <w:rPr>
                <w:rFonts w:ascii="Calibri Light" w:hAnsi="Calibri Light" w:cs="Calibri Light"/>
              </w:rPr>
              <w:t>AUMENTO DE DEDUCIBLES</w:t>
            </w:r>
          </w:p>
        </w:tc>
        <w:tc>
          <w:tcPr>
            <w:tcW w:w="2835" w:type="dxa"/>
            <w:tcBorders>
              <w:top w:val="nil"/>
              <w:left w:val="nil"/>
              <w:bottom w:val="single" w:sz="4" w:space="0" w:color="auto"/>
              <w:right w:val="single" w:sz="8" w:space="0" w:color="auto"/>
            </w:tcBorders>
          </w:tcPr>
          <w:p w14:paraId="660DC4D6" w14:textId="48B83B6E" w:rsidR="0079447D" w:rsidRDefault="0079447D" w:rsidP="0025260B">
            <w:pPr>
              <w:rPr>
                <w:rFonts w:ascii="Calibri Light" w:hAnsi="Calibri Light" w:cs="Calibri Light"/>
              </w:rPr>
            </w:pPr>
            <w:r>
              <w:rPr>
                <w:rFonts w:ascii="Calibri Light" w:hAnsi="Calibri Light" w:cs="Calibri Light"/>
              </w:rPr>
              <w:t>No Obligatorio</w:t>
            </w:r>
          </w:p>
        </w:tc>
      </w:tr>
    </w:tbl>
    <w:p w14:paraId="427A778C" w14:textId="01170A05"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6BE810DE" w14:textId="40DC178D" w:rsidR="0079447D" w:rsidRDefault="0079447D" w:rsidP="00FE41CC">
      <w:pPr>
        <w:spacing w:before="120" w:after="0" w:line="240" w:lineRule="auto"/>
        <w:jc w:val="both"/>
        <w:rPr>
          <w:rFonts w:ascii="Arial" w:eastAsia="Times New Roman" w:hAnsi="Arial" w:cs="Arial"/>
          <w:color w:val="000000"/>
          <w:sz w:val="20"/>
          <w:szCs w:val="20"/>
          <w:lang w:eastAsia="es-GT"/>
        </w:rPr>
      </w:pPr>
    </w:p>
    <w:p w14:paraId="568047D3" w14:textId="12504E0F" w:rsidR="0079447D" w:rsidRDefault="0079447D" w:rsidP="00FE41CC">
      <w:pPr>
        <w:spacing w:before="120" w:after="0" w:line="240" w:lineRule="auto"/>
        <w:jc w:val="both"/>
        <w:rPr>
          <w:rFonts w:ascii="Arial" w:eastAsia="Times New Roman" w:hAnsi="Arial" w:cs="Arial"/>
          <w:color w:val="000000"/>
          <w:sz w:val="20"/>
          <w:szCs w:val="20"/>
          <w:lang w:eastAsia="es-GT"/>
        </w:rPr>
      </w:pPr>
    </w:p>
    <w:p w14:paraId="2DCF5836" w14:textId="0677E364" w:rsidR="0079447D" w:rsidRDefault="0079447D" w:rsidP="00FE41CC">
      <w:pPr>
        <w:spacing w:before="120" w:after="0" w:line="240" w:lineRule="auto"/>
        <w:jc w:val="both"/>
        <w:rPr>
          <w:rFonts w:ascii="Arial" w:eastAsia="Times New Roman" w:hAnsi="Arial" w:cs="Arial"/>
          <w:color w:val="000000"/>
          <w:sz w:val="20"/>
          <w:szCs w:val="20"/>
          <w:lang w:eastAsia="es-GT"/>
        </w:rPr>
      </w:pPr>
    </w:p>
    <w:p w14:paraId="405B29A7" w14:textId="0459B999" w:rsidR="0079447D" w:rsidRDefault="0079447D" w:rsidP="00FE41CC">
      <w:pPr>
        <w:spacing w:before="120" w:after="0" w:line="240" w:lineRule="auto"/>
        <w:jc w:val="both"/>
        <w:rPr>
          <w:rFonts w:ascii="Arial" w:eastAsia="Times New Roman" w:hAnsi="Arial" w:cs="Arial"/>
          <w:color w:val="000000"/>
          <w:sz w:val="20"/>
          <w:szCs w:val="20"/>
          <w:lang w:eastAsia="es-GT"/>
        </w:rPr>
      </w:pPr>
    </w:p>
    <w:p w14:paraId="0131D277" w14:textId="473A0A23" w:rsidR="0079447D" w:rsidRDefault="0079447D" w:rsidP="00FE41CC">
      <w:pPr>
        <w:spacing w:before="120" w:after="0" w:line="240" w:lineRule="auto"/>
        <w:jc w:val="both"/>
        <w:rPr>
          <w:rFonts w:ascii="Arial" w:eastAsia="Times New Roman" w:hAnsi="Arial" w:cs="Arial"/>
          <w:color w:val="000000"/>
          <w:sz w:val="20"/>
          <w:szCs w:val="20"/>
          <w:lang w:eastAsia="es-GT"/>
        </w:rPr>
      </w:pPr>
    </w:p>
    <w:p w14:paraId="18A3B3F7" w14:textId="31EB8B00" w:rsidR="0079447D" w:rsidRDefault="0079447D"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lastRenderedPageBreak/>
        <w:t>Endosos que si deben mantener la obligatoriedad</w:t>
      </w:r>
    </w:p>
    <w:tbl>
      <w:tblPr>
        <w:tblW w:w="0" w:type="auto"/>
        <w:tblInd w:w="-10" w:type="dxa"/>
        <w:tblCellMar>
          <w:left w:w="70" w:type="dxa"/>
          <w:right w:w="70" w:type="dxa"/>
        </w:tblCellMar>
        <w:tblLook w:val="04A0" w:firstRow="1" w:lastRow="0" w:firstColumn="1" w:lastColumn="0" w:noHBand="0" w:noVBand="1"/>
      </w:tblPr>
      <w:tblGrid>
        <w:gridCol w:w="1533"/>
        <w:gridCol w:w="3575"/>
        <w:gridCol w:w="3914"/>
      </w:tblGrid>
      <w:tr w:rsidR="0079447D" w:rsidRPr="007F0916" w14:paraId="5CB8A7B9"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4F7023C6" w14:textId="77777777" w:rsidR="0079447D" w:rsidRPr="007F0916" w:rsidRDefault="0079447D" w:rsidP="00494D00">
            <w:pPr>
              <w:spacing w:after="0" w:line="240" w:lineRule="auto"/>
              <w:jc w:val="center"/>
              <w:rPr>
                <w:rFonts w:ascii="Calibri" w:eastAsia="Times New Roman" w:hAnsi="Calibri" w:cs="Calibri"/>
                <w:b/>
                <w:bCs/>
                <w:color w:val="FFFFFF"/>
                <w:lang w:val="es-MX" w:eastAsia="es-MX"/>
              </w:rPr>
            </w:pPr>
            <w:r w:rsidRPr="007F0916">
              <w:rPr>
                <w:rFonts w:ascii="Calibri" w:eastAsia="Times New Roman" w:hAnsi="Calibri" w:cs="Calibri"/>
                <w:b/>
                <w:bCs/>
                <w:color w:val="FFFFFF"/>
                <w:lang w:val="es-MX" w:eastAsia="es-MX"/>
              </w:rPr>
              <w:t>Tipo de endoso</w:t>
            </w:r>
          </w:p>
        </w:tc>
        <w:tc>
          <w:tcPr>
            <w:tcW w:w="3575"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1C194430" w14:textId="77777777" w:rsidR="0079447D" w:rsidRPr="007F0916" w:rsidRDefault="0079447D" w:rsidP="00494D00">
            <w:pPr>
              <w:spacing w:after="0" w:line="240" w:lineRule="auto"/>
              <w:jc w:val="center"/>
              <w:rPr>
                <w:rFonts w:ascii="Calibri" w:eastAsia="Times New Roman" w:hAnsi="Calibri" w:cs="Calibri"/>
                <w:b/>
                <w:bCs/>
                <w:color w:val="FFFFFF"/>
                <w:lang w:val="es-MX" w:eastAsia="es-MX"/>
              </w:rPr>
            </w:pPr>
            <w:r w:rsidRPr="007F0916">
              <w:rPr>
                <w:rFonts w:ascii="Calibri" w:eastAsia="Times New Roman" w:hAnsi="Calibri" w:cs="Calibri"/>
                <w:b/>
                <w:bCs/>
                <w:color w:val="FFFFFF"/>
                <w:lang w:val="es-MX" w:eastAsia="es-MX"/>
              </w:rPr>
              <w:t>Movimiento</w:t>
            </w:r>
          </w:p>
        </w:tc>
        <w:tc>
          <w:tcPr>
            <w:tcW w:w="3914" w:type="dxa"/>
            <w:tcBorders>
              <w:top w:val="single" w:sz="4" w:space="0" w:color="auto"/>
              <w:left w:val="single" w:sz="4" w:space="0" w:color="auto"/>
              <w:bottom w:val="single" w:sz="4" w:space="0" w:color="auto"/>
              <w:right w:val="single" w:sz="4" w:space="0" w:color="auto"/>
            </w:tcBorders>
            <w:shd w:val="clear" w:color="ED7D31" w:fill="ED7D31"/>
          </w:tcPr>
          <w:p w14:paraId="1059B670" w14:textId="77777777" w:rsidR="0079447D" w:rsidRPr="007F0916" w:rsidRDefault="0079447D" w:rsidP="00494D00">
            <w:pPr>
              <w:spacing w:after="0" w:line="240" w:lineRule="auto"/>
              <w:jc w:val="center"/>
              <w:rPr>
                <w:rFonts w:ascii="Calibri" w:eastAsia="Times New Roman" w:hAnsi="Calibri" w:cs="Calibri"/>
                <w:b/>
                <w:bCs/>
                <w:color w:val="FFFFFF"/>
                <w:lang w:val="es-MX" w:eastAsia="es-MX"/>
              </w:rPr>
            </w:pPr>
            <w:r>
              <w:rPr>
                <w:rFonts w:ascii="Calibri" w:eastAsia="Times New Roman" w:hAnsi="Calibri" w:cs="Calibri"/>
                <w:b/>
                <w:bCs/>
                <w:color w:val="FFFFFF"/>
                <w:lang w:val="es-MX" w:eastAsia="es-MX"/>
              </w:rPr>
              <w:t>Obligatoriedad de adjuntar documentos</w:t>
            </w:r>
          </w:p>
        </w:tc>
      </w:tr>
      <w:tr w:rsidR="0079447D" w:rsidRPr="007F0916" w14:paraId="130956C7"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33075786"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3BB57810"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ALTA DE EQUIPO ESPECIAL/ ADAPTACION</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3BCBC31F"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687FA23E"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52D3F3"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9A124E"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ALTA DE INCISO</w:t>
            </w:r>
          </w:p>
        </w:tc>
        <w:tc>
          <w:tcPr>
            <w:tcW w:w="3914" w:type="dxa"/>
            <w:tcBorders>
              <w:top w:val="single" w:sz="4" w:space="0" w:color="auto"/>
              <w:left w:val="single" w:sz="4" w:space="0" w:color="auto"/>
              <w:bottom w:val="single" w:sz="4" w:space="0" w:color="auto"/>
              <w:right w:val="single" w:sz="4" w:space="0" w:color="auto"/>
            </w:tcBorders>
          </w:tcPr>
          <w:p w14:paraId="4DBD0BEF"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37DDEEF5"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03801D3D"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64EE522C"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AMPLIACION DE RECARGOS</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25D357D9"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03A90A5B"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5824FFA6"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1E706A8F"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CAMBIO DE FORMA DE PAGO</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59B4AEF6"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60358C82"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FF099F"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20D3F6"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CAMBIO DE PAQUETE</w:t>
            </w:r>
          </w:p>
        </w:tc>
        <w:tc>
          <w:tcPr>
            <w:tcW w:w="3914" w:type="dxa"/>
            <w:tcBorders>
              <w:top w:val="single" w:sz="4" w:space="0" w:color="auto"/>
              <w:left w:val="single" w:sz="4" w:space="0" w:color="auto"/>
              <w:bottom w:val="single" w:sz="4" w:space="0" w:color="auto"/>
              <w:right w:val="single" w:sz="4" w:space="0" w:color="auto"/>
            </w:tcBorders>
          </w:tcPr>
          <w:p w14:paraId="63702482"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239ED49A" w14:textId="77777777" w:rsidTr="00494D00">
        <w:trPr>
          <w:trHeight w:val="315"/>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015C3125"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48D60AB8"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CAMBIO DE USO / SERVICIO</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56660A1D"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6C54D72D" w14:textId="77777777" w:rsidTr="00494D00">
        <w:trPr>
          <w:trHeight w:val="289"/>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1F4ED829"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2EC769EC"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CAMBIO DE AGENTE</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33375216"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04DC7016"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CFDA9A"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020628"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CANCELACION Y REEXPEDICION POR SUSTITUCION</w:t>
            </w:r>
          </w:p>
        </w:tc>
        <w:tc>
          <w:tcPr>
            <w:tcW w:w="3914" w:type="dxa"/>
            <w:tcBorders>
              <w:top w:val="single" w:sz="4" w:space="0" w:color="auto"/>
              <w:left w:val="single" w:sz="4" w:space="0" w:color="auto"/>
              <w:bottom w:val="single" w:sz="4" w:space="0" w:color="auto"/>
              <w:right w:val="single" w:sz="4" w:space="0" w:color="auto"/>
            </w:tcBorders>
          </w:tcPr>
          <w:p w14:paraId="3AB31FEC"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118FBE0E" w14:textId="77777777" w:rsidTr="00494D00">
        <w:trPr>
          <w:trHeight w:val="289"/>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17C4BD2F"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719A6899"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CANCELACION Y REEXPEDICION POR ERROR DEL EMISOR</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4BAB9C15"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1B6D372E"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527ACC31"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B</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4BF85AFA"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ALTA DE HOJA ANEXA</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11C7073C"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70C978C0"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EAA3E5"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B</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9E6D46"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ALTA, BAJA O CAMBIO DE Y/O</w:t>
            </w:r>
          </w:p>
        </w:tc>
        <w:tc>
          <w:tcPr>
            <w:tcW w:w="3914" w:type="dxa"/>
            <w:tcBorders>
              <w:top w:val="single" w:sz="4" w:space="0" w:color="auto"/>
              <w:left w:val="single" w:sz="4" w:space="0" w:color="auto"/>
              <w:bottom w:val="single" w:sz="4" w:space="0" w:color="auto"/>
              <w:right w:val="single" w:sz="4" w:space="0" w:color="auto"/>
            </w:tcBorders>
          </w:tcPr>
          <w:p w14:paraId="4BD2CB2E"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2AD165DA"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7C2A642B"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B</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0151C0BC"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CAMBIO DE DATOS DEL CONDUCTOR HABITUAL</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385B8A32"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37A8F147"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D184A"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B</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D99C49"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CAMBIO DE DATOS DEL CONTRATANTE</w:t>
            </w:r>
          </w:p>
        </w:tc>
        <w:tc>
          <w:tcPr>
            <w:tcW w:w="3914" w:type="dxa"/>
            <w:tcBorders>
              <w:top w:val="single" w:sz="4" w:space="0" w:color="auto"/>
              <w:left w:val="single" w:sz="4" w:space="0" w:color="auto"/>
              <w:bottom w:val="single" w:sz="4" w:space="0" w:color="auto"/>
              <w:right w:val="single" w:sz="4" w:space="0" w:color="auto"/>
            </w:tcBorders>
          </w:tcPr>
          <w:p w14:paraId="5F4D6858"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66D338AC"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3D0D8D"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B</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DD57B"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CAMBIO O BAJA DE BENEFICIARIO PREFERENTE</w:t>
            </w:r>
          </w:p>
        </w:tc>
        <w:tc>
          <w:tcPr>
            <w:tcW w:w="3914" w:type="dxa"/>
            <w:tcBorders>
              <w:top w:val="single" w:sz="4" w:space="0" w:color="auto"/>
              <w:left w:val="single" w:sz="4" w:space="0" w:color="auto"/>
              <w:bottom w:val="single" w:sz="4" w:space="0" w:color="auto"/>
              <w:right w:val="single" w:sz="4" w:space="0" w:color="auto"/>
            </w:tcBorders>
          </w:tcPr>
          <w:p w14:paraId="5B33A1CE"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5A9D62B2"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1FA59"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5DF656"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ANULACIÓN DE SUPLEMENTO</w:t>
            </w:r>
          </w:p>
        </w:tc>
        <w:tc>
          <w:tcPr>
            <w:tcW w:w="3914" w:type="dxa"/>
            <w:tcBorders>
              <w:top w:val="single" w:sz="4" w:space="0" w:color="auto"/>
              <w:left w:val="single" w:sz="4" w:space="0" w:color="auto"/>
              <w:bottom w:val="single" w:sz="4" w:space="0" w:color="auto"/>
              <w:right w:val="single" w:sz="4" w:space="0" w:color="auto"/>
            </w:tcBorders>
          </w:tcPr>
          <w:p w14:paraId="37BFF817"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38D26624"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62E0266C"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4C2EDC51"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APLICACIÓN DE DESCUENTO</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3CC6FC86"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33B3E3C9"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7AA53529"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2EF56E0A"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BAJA DE COBERTURAS</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188B511F"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5AB923F7"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36617A"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46356D"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BAJA DE INCISO</w:t>
            </w:r>
          </w:p>
        </w:tc>
        <w:tc>
          <w:tcPr>
            <w:tcW w:w="3914" w:type="dxa"/>
            <w:tcBorders>
              <w:top w:val="single" w:sz="4" w:space="0" w:color="auto"/>
              <w:left w:val="single" w:sz="4" w:space="0" w:color="auto"/>
              <w:bottom w:val="single" w:sz="4" w:space="0" w:color="auto"/>
              <w:right w:val="single" w:sz="4" w:space="0" w:color="auto"/>
            </w:tcBorders>
          </w:tcPr>
          <w:p w14:paraId="4C7C619A"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6C2A8D4A"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0BA59E77"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6BBCE5A3"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CANCELACION POR SINIESTRO</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48C29713"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4D146C9A"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7B4479"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FEA1B6"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CANCELACION POR SUSTITUCION</w:t>
            </w:r>
          </w:p>
        </w:tc>
        <w:tc>
          <w:tcPr>
            <w:tcW w:w="3914" w:type="dxa"/>
            <w:tcBorders>
              <w:top w:val="single" w:sz="4" w:space="0" w:color="auto"/>
              <w:left w:val="single" w:sz="4" w:space="0" w:color="auto"/>
              <w:bottom w:val="single" w:sz="4" w:space="0" w:color="auto"/>
              <w:right w:val="single" w:sz="4" w:space="0" w:color="auto"/>
            </w:tcBorders>
          </w:tcPr>
          <w:p w14:paraId="598E8F18"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1346D648"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23972477"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785EBEDF"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CANCELACION TOTAL</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65CD6274"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3CA45B18"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974F57"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w:t>
            </w:r>
          </w:p>
        </w:tc>
        <w:tc>
          <w:tcPr>
            <w:tcW w:w="3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B8584"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CANCELACION Y/O DEVOLUCION DE PRIMAS</w:t>
            </w:r>
          </w:p>
        </w:tc>
        <w:tc>
          <w:tcPr>
            <w:tcW w:w="3914" w:type="dxa"/>
            <w:tcBorders>
              <w:top w:val="single" w:sz="4" w:space="0" w:color="auto"/>
              <w:left w:val="single" w:sz="4" w:space="0" w:color="auto"/>
              <w:bottom w:val="single" w:sz="4" w:space="0" w:color="auto"/>
              <w:right w:val="single" w:sz="4" w:space="0" w:color="auto"/>
            </w:tcBorders>
          </w:tcPr>
          <w:p w14:paraId="3CCDC250"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r w:rsidR="0079447D" w:rsidRPr="007F0916" w14:paraId="7CD9B678" w14:textId="77777777" w:rsidTr="00494D00">
        <w:trPr>
          <w:trHeight w:val="300"/>
        </w:trPr>
        <w:tc>
          <w:tcPr>
            <w:tcW w:w="1533"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08476E01"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w:t>
            </w:r>
          </w:p>
        </w:tc>
        <w:tc>
          <w:tcPr>
            <w:tcW w:w="3575" w:type="dxa"/>
            <w:tcBorders>
              <w:top w:val="single" w:sz="4" w:space="0" w:color="auto"/>
              <w:left w:val="single" w:sz="4" w:space="0" w:color="auto"/>
              <w:bottom w:val="single" w:sz="4" w:space="0" w:color="auto"/>
              <w:right w:val="single" w:sz="4" w:space="0" w:color="auto"/>
            </w:tcBorders>
            <w:shd w:val="clear" w:color="FCE4D6" w:fill="FCE4D6"/>
            <w:vAlign w:val="center"/>
            <w:hideMark/>
          </w:tcPr>
          <w:p w14:paraId="3753DE60"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7F0916">
              <w:rPr>
                <w:rFonts w:ascii="Calibri" w:eastAsia="Times New Roman" w:hAnsi="Calibri" w:cs="Calibri"/>
                <w:color w:val="000000"/>
                <w:lang w:val="es-MX" w:eastAsia="es-MX"/>
              </w:rPr>
              <w:t>DISMINUCION DE SUMAS ASEGURADAS</w:t>
            </w:r>
          </w:p>
        </w:tc>
        <w:tc>
          <w:tcPr>
            <w:tcW w:w="3914" w:type="dxa"/>
            <w:tcBorders>
              <w:top w:val="single" w:sz="4" w:space="0" w:color="auto"/>
              <w:left w:val="single" w:sz="4" w:space="0" w:color="auto"/>
              <w:bottom w:val="single" w:sz="4" w:space="0" w:color="auto"/>
              <w:right w:val="single" w:sz="4" w:space="0" w:color="auto"/>
            </w:tcBorders>
            <w:shd w:val="clear" w:color="FCE4D6" w:fill="FCE4D6"/>
          </w:tcPr>
          <w:p w14:paraId="2786E3B1" w14:textId="77777777" w:rsidR="0079447D" w:rsidRPr="007F0916" w:rsidRDefault="0079447D" w:rsidP="00494D00">
            <w:pPr>
              <w:spacing w:after="0" w:line="240" w:lineRule="auto"/>
              <w:jc w:val="center"/>
              <w:rPr>
                <w:rFonts w:ascii="Calibri" w:eastAsia="Times New Roman" w:hAnsi="Calibri" w:cs="Calibri"/>
                <w:color w:val="000000"/>
                <w:lang w:val="es-MX" w:eastAsia="es-MX"/>
              </w:rPr>
            </w:pPr>
            <w:r w:rsidRPr="00606006">
              <w:rPr>
                <w:rFonts w:ascii="Calibri" w:eastAsia="Times New Roman" w:hAnsi="Calibri" w:cs="Calibri"/>
                <w:color w:val="000000"/>
                <w:lang w:val="es-MX" w:eastAsia="es-MX"/>
              </w:rPr>
              <w:t>Obligatorio</w:t>
            </w:r>
          </w:p>
        </w:tc>
      </w:tr>
    </w:tbl>
    <w:p w14:paraId="63FBD6E6" w14:textId="77777777" w:rsidR="0079447D" w:rsidRDefault="0079447D" w:rsidP="00FE41CC">
      <w:pPr>
        <w:spacing w:before="120" w:after="0" w:line="240" w:lineRule="auto"/>
        <w:jc w:val="both"/>
        <w:rPr>
          <w:rFonts w:ascii="Arial" w:eastAsia="Times New Roman" w:hAnsi="Arial" w:cs="Arial"/>
          <w:color w:val="000000"/>
          <w:sz w:val="20"/>
          <w:szCs w:val="20"/>
          <w:lang w:eastAsia="es-GT"/>
        </w:rPr>
      </w:pPr>
    </w:p>
    <w:p w14:paraId="6F49091A" w14:textId="77777777" w:rsidR="00FE41CC" w:rsidRPr="00E934F9"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Etiqueta en fechas de endosos Autos ZA y GAMA</w:t>
      </w:r>
    </w:p>
    <w:p w14:paraId="5FEF2314"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7421A12F"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 requiere actualizar la etiqueta de la fecha de vigencia en los endosos del sector autos en ZA:</w:t>
      </w:r>
    </w:p>
    <w:p w14:paraId="49318FFE"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“Fecha de vigencia del endoso”.</w:t>
      </w:r>
    </w:p>
    <w:p w14:paraId="0D6DF04C"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Adicional se requiere la siguiente funcionalidad: Se obtenga de manera automática la fecha “Desde y Hasta” de la póliza que se está ingresando y la fecha “Hasta” quede bloqueada para no poder editarse, </w:t>
      </w:r>
      <w:r>
        <w:rPr>
          <w:rFonts w:ascii="Arial" w:eastAsia="Times New Roman" w:hAnsi="Arial" w:cs="Arial"/>
          <w:color w:val="000000"/>
          <w:sz w:val="20"/>
          <w:szCs w:val="20"/>
          <w:lang w:eastAsia="es-GT"/>
        </w:rPr>
        <w:lastRenderedPageBreak/>
        <w:t xml:space="preserve">adicional la fecha “Desde” quede habilitada para </w:t>
      </w:r>
      <w:proofErr w:type="gramStart"/>
      <w:r>
        <w:rPr>
          <w:rFonts w:ascii="Arial" w:eastAsia="Times New Roman" w:hAnsi="Arial" w:cs="Arial"/>
          <w:color w:val="000000"/>
          <w:sz w:val="20"/>
          <w:szCs w:val="20"/>
          <w:lang w:eastAsia="es-GT"/>
        </w:rPr>
        <w:t>editarse</w:t>
      </w:r>
      <w:proofErr w:type="gramEnd"/>
      <w:r>
        <w:rPr>
          <w:rFonts w:ascii="Arial" w:eastAsia="Times New Roman" w:hAnsi="Arial" w:cs="Arial"/>
          <w:color w:val="000000"/>
          <w:sz w:val="20"/>
          <w:szCs w:val="20"/>
          <w:lang w:eastAsia="es-GT"/>
        </w:rPr>
        <w:t xml:space="preserve"> pero a partir de la fecha recuperada de la póliza en adelante, esto es, que no permita colocar una fecha anterior a la fecha recuperada de la póliza</w:t>
      </w:r>
    </w:p>
    <w:p w14:paraId="4DA8521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4D6275A7"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84864" behindDoc="0" locked="0" layoutInCell="1" allowOverlap="1" wp14:anchorId="45AFE764" wp14:editId="084CC0DF">
                <wp:simplePos x="0" y="0"/>
                <wp:positionH relativeFrom="column">
                  <wp:posOffset>361785</wp:posOffset>
                </wp:positionH>
                <wp:positionV relativeFrom="paragraph">
                  <wp:posOffset>1094255</wp:posOffset>
                </wp:positionV>
                <wp:extent cx="2108160" cy="73440"/>
                <wp:effectExtent l="95250" t="152400" r="64135" b="155575"/>
                <wp:wrapNone/>
                <wp:docPr id="18" name="Entrada de lápiz 18"/>
                <wp:cNvGraphicFramePr/>
                <a:graphic xmlns:a="http://schemas.openxmlformats.org/drawingml/2006/main">
                  <a:graphicData uri="http://schemas.microsoft.com/office/word/2010/wordprocessingInk">
                    <w14:contentPart bwMode="auto" r:id="rId39">
                      <w14:nvContentPartPr>
                        <w14:cNvContentPartPr/>
                      </w14:nvContentPartPr>
                      <w14:xfrm>
                        <a:off x="0" y="0"/>
                        <a:ext cx="2108160" cy="73440"/>
                      </w14:xfrm>
                    </w14:contentPart>
                  </a:graphicData>
                </a:graphic>
              </wp:anchor>
            </w:drawing>
          </mc:Choice>
          <mc:Fallback>
            <w:pict>
              <v:shape w14:anchorId="2240FACF" id="Entrada de lápiz 18" o:spid="_x0000_s1026" type="#_x0000_t75" style="position:absolute;margin-left:24.25pt;margin-top:77.7pt;width:174.5pt;height:2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">
                <v:imagedata r:id="rId40" o:title=""/>
              </v:shape>
            </w:pict>
          </mc:Fallback>
        </mc:AlternateContent>
      </w:r>
      <w:r>
        <w:rPr>
          <w:noProof/>
        </w:rPr>
        <w:drawing>
          <wp:inline distT="0" distB="0" distL="0" distR="0" wp14:anchorId="038FE0D0" wp14:editId="41B04F13">
            <wp:extent cx="2905125" cy="2695575"/>
            <wp:effectExtent l="0" t="0" r="9525" b="952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36"/>
                    <a:srcRect l="17468" t="13398" r="33654" b="5929"/>
                    <a:stretch/>
                  </pic:blipFill>
                  <pic:spPr bwMode="auto">
                    <a:xfrm>
                      <a:off x="0" y="0"/>
                      <a:ext cx="2905125" cy="2695575"/>
                    </a:xfrm>
                    <a:prstGeom prst="rect">
                      <a:avLst/>
                    </a:prstGeom>
                    <a:ln>
                      <a:noFill/>
                    </a:ln>
                    <a:extLst>
                      <a:ext uri="{53640926-AAD7-44D8-BBD7-CCE9431645EC}">
                        <a14:shadowObscured xmlns:a14="http://schemas.microsoft.com/office/drawing/2010/main"/>
                      </a:ext>
                    </a:extLst>
                  </pic:spPr>
                </pic:pic>
              </a:graphicData>
            </a:graphic>
          </wp:inline>
        </w:drawing>
      </w:r>
    </w:p>
    <w:p w14:paraId="55486913"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5F3DCD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 requiere actualizar la etiqueta de la fecha de vigencia en los endosos del sector autos en GAMA:</w:t>
      </w:r>
    </w:p>
    <w:p w14:paraId="076BDCE8"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“Vigencia inicio del endoso”, “Vigencia fin del endoso”</w:t>
      </w:r>
    </w:p>
    <w:p w14:paraId="5006579E" w14:textId="352890BF"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Adicional se requiere la siguiente funcionalidad: Se obtenga de manera automática la fecha “Vigencia inicio y fin” de la póliza que se está ingresando y la fecha “fin” quede bloqueada para no poder editarse, adicional la fecha “inicio” quede habilitada para </w:t>
      </w:r>
      <w:proofErr w:type="gramStart"/>
      <w:r>
        <w:rPr>
          <w:rFonts w:ascii="Arial" w:eastAsia="Times New Roman" w:hAnsi="Arial" w:cs="Arial"/>
          <w:color w:val="000000"/>
          <w:sz w:val="20"/>
          <w:szCs w:val="20"/>
          <w:lang w:eastAsia="es-GT"/>
        </w:rPr>
        <w:t>editarse</w:t>
      </w:r>
      <w:proofErr w:type="gramEnd"/>
      <w:r>
        <w:rPr>
          <w:rFonts w:ascii="Arial" w:eastAsia="Times New Roman" w:hAnsi="Arial" w:cs="Arial"/>
          <w:color w:val="000000"/>
          <w:sz w:val="20"/>
          <w:szCs w:val="20"/>
          <w:lang w:eastAsia="es-GT"/>
        </w:rPr>
        <w:t xml:space="preserve"> pero a partir de la fecha recuperada de la póliza en adelante, esto es, que no permita colocar una fecha anterior a la fecha recuperada</w:t>
      </w:r>
      <w:r w:rsidR="007A2946">
        <w:rPr>
          <w:rFonts w:ascii="Arial" w:eastAsia="Times New Roman" w:hAnsi="Arial" w:cs="Arial"/>
          <w:color w:val="000000"/>
          <w:sz w:val="20"/>
          <w:szCs w:val="20"/>
          <w:lang w:eastAsia="es-GT"/>
        </w:rPr>
        <w:t xml:space="preserve"> </w:t>
      </w:r>
      <w:ins w:id="1" w:author="Moreno Rodriguez, Mauricio" w:date="2022-02-26T00:39:00Z">
        <w:r w:rsidR="007A2946">
          <w:rPr>
            <w:rFonts w:ascii="Arial" w:eastAsia="Times New Roman" w:hAnsi="Arial" w:cs="Arial"/>
            <w:color w:val="000000"/>
            <w:sz w:val="20"/>
            <w:szCs w:val="20"/>
            <w:lang w:eastAsia="es-GT"/>
          </w:rPr>
          <w:t>de inicio de vigencia</w:t>
        </w:r>
      </w:ins>
      <w:r>
        <w:rPr>
          <w:rFonts w:ascii="Arial" w:eastAsia="Times New Roman" w:hAnsi="Arial" w:cs="Arial"/>
          <w:color w:val="000000"/>
          <w:sz w:val="20"/>
          <w:szCs w:val="20"/>
          <w:lang w:eastAsia="es-GT"/>
        </w:rPr>
        <w:t xml:space="preserve"> de la póliza</w:t>
      </w:r>
    </w:p>
    <w:p w14:paraId="1E5C301A"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1AE17E8"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87936" behindDoc="0" locked="0" layoutInCell="1" allowOverlap="1" wp14:anchorId="23D658A2" wp14:editId="7112F253">
                <wp:simplePos x="0" y="0"/>
                <wp:positionH relativeFrom="column">
                  <wp:posOffset>2342910</wp:posOffset>
                </wp:positionH>
                <wp:positionV relativeFrom="paragraph">
                  <wp:posOffset>1925080</wp:posOffset>
                </wp:positionV>
                <wp:extent cx="852840" cy="51840"/>
                <wp:effectExtent l="95250" t="133350" r="137795" b="158115"/>
                <wp:wrapNone/>
                <wp:docPr id="88" name="Entrada de lápiz 88"/>
                <wp:cNvGraphicFramePr/>
                <a:graphic xmlns:a="http://schemas.openxmlformats.org/drawingml/2006/main">
                  <a:graphicData uri="http://schemas.microsoft.com/office/word/2010/wordprocessingInk">
                    <w14:contentPart bwMode="auto" r:id="rId41">
                      <w14:nvContentPartPr>
                        <w14:cNvContentPartPr/>
                      </w14:nvContentPartPr>
                      <w14:xfrm>
                        <a:off x="0" y="0"/>
                        <a:ext cx="852840" cy="51840"/>
                      </w14:xfrm>
                    </w14:contentPart>
                  </a:graphicData>
                </a:graphic>
              </wp:anchor>
            </w:drawing>
          </mc:Choice>
          <mc:Fallback>
            <w:pict>
              <v:shape w14:anchorId="5D699921" id="Entrada de lápiz 88" o:spid="_x0000_s1026" type="#_x0000_t75" style="position:absolute;margin-left:180.25pt;margin-top:143.15pt;width:75.65pt;height:2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">
                <v:imagedata r:id="rId42" o:title=""/>
              </v:shape>
            </w:pict>
          </mc:Fallback>
        </mc:AlternateContent>
      </w:r>
      <w:r>
        <w:rPr>
          <w:noProof/>
        </w:rPr>
        <mc:AlternateContent>
          <mc:Choice Requires="wpi">
            <w:drawing>
              <wp:anchor distT="0" distB="0" distL="114300" distR="114300" simplePos="0" relativeHeight="251686912" behindDoc="0" locked="0" layoutInCell="1" allowOverlap="1" wp14:anchorId="7EE7522F" wp14:editId="0B48D4FB">
                <wp:simplePos x="0" y="0"/>
                <wp:positionH relativeFrom="column">
                  <wp:posOffset>495030</wp:posOffset>
                </wp:positionH>
                <wp:positionV relativeFrom="paragraph">
                  <wp:posOffset>1915720</wp:posOffset>
                </wp:positionV>
                <wp:extent cx="713880" cy="57600"/>
                <wp:effectExtent l="95250" t="133350" r="124460" b="171450"/>
                <wp:wrapNone/>
                <wp:docPr id="89" name="Entrada de lápiz 89"/>
                <wp:cNvGraphicFramePr/>
                <a:graphic xmlns:a="http://schemas.openxmlformats.org/drawingml/2006/main">
                  <a:graphicData uri="http://schemas.microsoft.com/office/word/2010/wordprocessingInk">
                    <w14:contentPart bwMode="auto" r:id="rId43">
                      <w14:nvContentPartPr>
                        <w14:cNvContentPartPr/>
                      </w14:nvContentPartPr>
                      <w14:xfrm>
                        <a:off x="0" y="0"/>
                        <a:ext cx="713880" cy="57600"/>
                      </w14:xfrm>
                    </w14:contentPart>
                  </a:graphicData>
                </a:graphic>
              </wp:anchor>
            </w:drawing>
          </mc:Choice>
          <mc:Fallback>
            <w:pict>
              <v:shape w14:anchorId="0791E451" id="Entrada de lápiz 89" o:spid="_x0000_s1026" type="#_x0000_t75" style="position:absolute;margin-left:34.75pt;margin-top:142.35pt;width:64.7pt;height:21.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">
                <v:imagedata r:id="rId44" o:title=""/>
              </v:shape>
            </w:pict>
          </mc:Fallback>
        </mc:AlternateContent>
      </w:r>
      <w:r>
        <w:rPr>
          <w:noProof/>
        </w:rPr>
        <w:drawing>
          <wp:inline distT="0" distB="0" distL="0" distR="0" wp14:anchorId="041F5710" wp14:editId="415BA4EE">
            <wp:extent cx="5715000" cy="2180075"/>
            <wp:effectExtent l="0" t="0" r="0" b="0"/>
            <wp:docPr id="92" name="Imagen 9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red social&#10;&#10;Descripción generada automáticamente"/>
                    <pic:cNvPicPr/>
                  </pic:nvPicPr>
                  <pic:blipFill rotWithShape="1">
                    <a:blip r:embed="rId45"/>
                    <a:srcRect l="16988" t="19099" r="8652" b="30445"/>
                    <a:stretch/>
                  </pic:blipFill>
                  <pic:spPr bwMode="auto">
                    <a:xfrm>
                      <a:off x="0" y="0"/>
                      <a:ext cx="5739331" cy="2189357"/>
                    </a:xfrm>
                    <a:prstGeom prst="rect">
                      <a:avLst/>
                    </a:prstGeom>
                    <a:ln>
                      <a:noFill/>
                    </a:ln>
                    <a:extLst>
                      <a:ext uri="{53640926-AAD7-44D8-BBD7-CCE9431645EC}">
                        <a14:shadowObscured xmlns:a14="http://schemas.microsoft.com/office/drawing/2010/main"/>
                      </a:ext>
                    </a:extLst>
                  </pic:spPr>
                </pic:pic>
              </a:graphicData>
            </a:graphic>
          </wp:inline>
        </w:drawing>
      </w:r>
    </w:p>
    <w:p w14:paraId="1ED7FD8B" w14:textId="77777777" w:rsidR="00FE41CC" w:rsidRPr="00E934F9"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Referencia de folios a Agentes y Gerencias de desarrollo Sólo ZA</w:t>
      </w:r>
    </w:p>
    <w:p w14:paraId="5F26844D"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63AE70C3"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lastRenderedPageBreak/>
        <w:t xml:space="preserve">Al generar una solicitud de cotización, emisión o endoso se requiere </w:t>
      </w:r>
      <w:proofErr w:type="gramStart"/>
      <w:r>
        <w:rPr>
          <w:rFonts w:ascii="Arial" w:eastAsia="Times New Roman" w:hAnsi="Arial" w:cs="Arial"/>
          <w:color w:val="000000"/>
          <w:sz w:val="20"/>
          <w:szCs w:val="20"/>
          <w:lang w:eastAsia="es-GT"/>
        </w:rPr>
        <w:t>que</w:t>
      </w:r>
      <w:proofErr w:type="gramEnd"/>
      <w:r>
        <w:rPr>
          <w:rFonts w:ascii="Arial" w:eastAsia="Times New Roman" w:hAnsi="Arial" w:cs="Arial"/>
          <w:color w:val="000000"/>
          <w:sz w:val="20"/>
          <w:szCs w:val="20"/>
          <w:lang w:eastAsia="es-GT"/>
        </w:rPr>
        <w:t xml:space="preserve"> si una gerencia de desarrollo realiza un folio a nombre de uno de sus agentes, el folio aparezca en la bandeja de consulta tanto para la gerencia de desarrollo que generó el folio, como para el agente que se abrió a su nombre (aunque el agente no lo haya creado), lo anterior para que se pueda dar seguimiento a la solicitud por la gerencia o bien por el agente seleccionado</w:t>
      </w:r>
    </w:p>
    <w:p w14:paraId="3628CD2B"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653CCC7"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85888" behindDoc="0" locked="0" layoutInCell="1" allowOverlap="1" wp14:anchorId="73D30710" wp14:editId="01C2F165">
                <wp:simplePos x="0" y="0"/>
                <wp:positionH relativeFrom="column">
                  <wp:posOffset>342705</wp:posOffset>
                </wp:positionH>
                <wp:positionV relativeFrom="paragraph">
                  <wp:posOffset>984830</wp:posOffset>
                </wp:positionV>
                <wp:extent cx="1971000" cy="60480"/>
                <wp:effectExtent l="95250" t="133350" r="106045" b="168275"/>
                <wp:wrapNone/>
                <wp:docPr id="29" name="Entrada de lápiz 29"/>
                <wp:cNvGraphicFramePr/>
                <a:graphic xmlns:a="http://schemas.openxmlformats.org/drawingml/2006/main">
                  <a:graphicData uri="http://schemas.microsoft.com/office/word/2010/wordprocessingInk">
                    <w14:contentPart bwMode="auto" r:id="rId46">
                      <w14:nvContentPartPr>
                        <w14:cNvContentPartPr/>
                      </w14:nvContentPartPr>
                      <w14:xfrm>
                        <a:off x="0" y="0"/>
                        <a:ext cx="1971000" cy="60480"/>
                      </w14:xfrm>
                    </w14:contentPart>
                  </a:graphicData>
                </a:graphic>
              </wp:anchor>
            </w:drawing>
          </mc:Choice>
          <mc:Fallback>
            <w:pict>
              <v:shape w14:anchorId="519201F2" id="Entrada de lápiz 29" o:spid="_x0000_s1026" type="#_x0000_t75" style="position:absolute;margin-left:22.75pt;margin-top:69.05pt;width:163.7pt;height:21.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">
                <v:imagedata r:id="rId47" o:title=""/>
              </v:shape>
            </w:pict>
          </mc:Fallback>
        </mc:AlternateContent>
      </w:r>
      <w:r>
        <w:rPr>
          <w:noProof/>
        </w:rPr>
        <w:drawing>
          <wp:inline distT="0" distB="0" distL="0" distR="0" wp14:anchorId="2EB3577B" wp14:editId="312FCE79">
            <wp:extent cx="2333625" cy="2562225"/>
            <wp:effectExtent l="0" t="0" r="9525" b="952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rotWithShape="1">
                    <a:blip r:embed="rId48"/>
                    <a:srcRect l="17628" t="13683" r="43109" b="9635"/>
                    <a:stretch/>
                  </pic:blipFill>
                  <pic:spPr bwMode="auto">
                    <a:xfrm>
                      <a:off x="0" y="0"/>
                      <a:ext cx="2333625" cy="2562225"/>
                    </a:xfrm>
                    <a:prstGeom prst="rect">
                      <a:avLst/>
                    </a:prstGeom>
                    <a:ln>
                      <a:noFill/>
                    </a:ln>
                    <a:extLst>
                      <a:ext uri="{53640926-AAD7-44D8-BBD7-CCE9431645EC}">
                        <a14:shadowObscured xmlns:a14="http://schemas.microsoft.com/office/drawing/2010/main"/>
                      </a:ext>
                    </a:extLst>
                  </pic:spPr>
                </pic:pic>
              </a:graphicData>
            </a:graphic>
          </wp:inline>
        </w:drawing>
      </w:r>
    </w:p>
    <w:p w14:paraId="67E3C62F"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2836D563"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1210B8B3" wp14:editId="268A5C1B">
            <wp:extent cx="3638550" cy="2514600"/>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49"/>
                    <a:srcRect l="17628" t="13968" r="21154" b="10776"/>
                    <a:stretch/>
                  </pic:blipFill>
                  <pic:spPr bwMode="auto">
                    <a:xfrm>
                      <a:off x="0" y="0"/>
                      <a:ext cx="3638550" cy="2514600"/>
                    </a:xfrm>
                    <a:prstGeom prst="rect">
                      <a:avLst/>
                    </a:prstGeom>
                    <a:ln>
                      <a:noFill/>
                    </a:ln>
                    <a:extLst>
                      <a:ext uri="{53640926-AAD7-44D8-BBD7-CCE9431645EC}">
                        <a14:shadowObscured xmlns:a14="http://schemas.microsoft.com/office/drawing/2010/main"/>
                      </a:ext>
                    </a:extLst>
                  </pic:spPr>
                </pic:pic>
              </a:graphicData>
            </a:graphic>
          </wp:inline>
        </w:drawing>
      </w:r>
    </w:p>
    <w:p w14:paraId="5AA5086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08408EFF"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2FBA80DD"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24FC50AD" wp14:editId="7EAFC0A7">
            <wp:extent cx="2505075" cy="2619375"/>
            <wp:effectExtent l="0" t="0" r="9525" b="9525"/>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rotWithShape="1">
                    <a:blip r:embed="rId50"/>
                    <a:srcRect l="16827" t="13968" r="41025" b="7640"/>
                    <a:stretch/>
                  </pic:blipFill>
                  <pic:spPr bwMode="auto">
                    <a:xfrm>
                      <a:off x="0" y="0"/>
                      <a:ext cx="2505075" cy="2619375"/>
                    </a:xfrm>
                    <a:prstGeom prst="rect">
                      <a:avLst/>
                    </a:prstGeom>
                    <a:ln>
                      <a:noFill/>
                    </a:ln>
                    <a:extLst>
                      <a:ext uri="{53640926-AAD7-44D8-BBD7-CCE9431645EC}">
                        <a14:shadowObscured xmlns:a14="http://schemas.microsoft.com/office/drawing/2010/main"/>
                      </a:ext>
                    </a:extLst>
                  </pic:spPr>
                </pic:pic>
              </a:graphicData>
            </a:graphic>
          </wp:inline>
        </w:drawing>
      </w:r>
    </w:p>
    <w:p w14:paraId="20EE68EA"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753BAF8C"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0DCA8633"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377ED5A2" wp14:editId="17D67136">
            <wp:extent cx="5934075" cy="1457325"/>
            <wp:effectExtent l="0" t="0" r="9525" b="9525"/>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51"/>
                    <a:srcRect l="160" t="27081" r="1" b="29304"/>
                    <a:stretch/>
                  </pic:blipFill>
                  <pic:spPr bwMode="auto">
                    <a:xfrm>
                      <a:off x="0" y="0"/>
                      <a:ext cx="5934075" cy="1457325"/>
                    </a:xfrm>
                    <a:prstGeom prst="rect">
                      <a:avLst/>
                    </a:prstGeom>
                    <a:ln>
                      <a:noFill/>
                    </a:ln>
                    <a:extLst>
                      <a:ext uri="{53640926-AAD7-44D8-BBD7-CCE9431645EC}">
                        <a14:shadowObscured xmlns:a14="http://schemas.microsoft.com/office/drawing/2010/main"/>
                      </a:ext>
                    </a:extLst>
                  </pic:spPr>
                </pic:pic>
              </a:graphicData>
            </a:graphic>
          </wp:inline>
        </w:drawing>
      </w:r>
    </w:p>
    <w:p w14:paraId="2D8AFB37"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47D438A8" w14:textId="77777777" w:rsidR="00FE41CC" w:rsidRPr="00E934F9"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Consulta con nombre de contratante (sólo ZA y GAMA)</w:t>
      </w:r>
    </w:p>
    <w:p w14:paraId="1DFBCF11" w14:textId="60437F8A" w:rsidR="008D67B9" w:rsidRDefault="008D67B9" w:rsidP="00FE41CC">
      <w:pPr>
        <w:spacing w:before="120" w:after="0" w:line="240" w:lineRule="auto"/>
        <w:jc w:val="both"/>
        <w:rPr>
          <w:rFonts w:ascii="Arial" w:eastAsia="Times New Roman" w:hAnsi="Arial" w:cs="Arial"/>
          <w:color w:val="000000"/>
          <w:sz w:val="20"/>
          <w:szCs w:val="20"/>
          <w:lang w:eastAsia="es-GT"/>
        </w:rPr>
      </w:pPr>
    </w:p>
    <w:p w14:paraId="1B570231" w14:textId="77777777" w:rsidR="008D67B9" w:rsidRPr="00E931B7" w:rsidRDefault="008D67B9" w:rsidP="008D67B9">
      <w:pPr>
        <w:spacing w:before="120" w:after="0" w:line="240" w:lineRule="auto"/>
        <w:jc w:val="both"/>
        <w:rPr>
          <w:rFonts w:ascii="Arial" w:eastAsia="Times New Roman" w:hAnsi="Arial" w:cs="Arial"/>
          <w:color w:val="000000"/>
          <w:sz w:val="20"/>
          <w:szCs w:val="20"/>
          <w:lang w:eastAsia="es-GT"/>
        </w:rPr>
      </w:pPr>
      <w:r w:rsidRPr="00E931B7">
        <w:rPr>
          <w:rFonts w:ascii="Arial" w:eastAsia="Times New Roman" w:hAnsi="Arial" w:cs="Arial"/>
          <w:color w:val="000000"/>
          <w:sz w:val="20"/>
          <w:szCs w:val="20"/>
          <w:lang w:eastAsia="es-GT"/>
        </w:rPr>
        <w:t xml:space="preserve">Se requiere que cuando se consulte un folio se pueda filtrar la búsqueda por nombre del </w:t>
      </w:r>
      <w:r>
        <w:rPr>
          <w:rFonts w:ascii="Arial" w:eastAsia="Times New Roman" w:hAnsi="Arial" w:cs="Arial"/>
          <w:color w:val="000000"/>
          <w:sz w:val="20"/>
          <w:szCs w:val="20"/>
          <w:lang w:eastAsia="es-GT"/>
        </w:rPr>
        <w:t>cliente</w:t>
      </w:r>
      <w:r w:rsidRPr="00E931B7">
        <w:rPr>
          <w:rFonts w:ascii="Arial" w:eastAsia="Times New Roman" w:hAnsi="Arial" w:cs="Arial"/>
          <w:color w:val="000000"/>
          <w:sz w:val="20"/>
          <w:szCs w:val="20"/>
          <w:lang w:eastAsia="es-GT"/>
        </w:rPr>
        <w:t xml:space="preserve"> (</w:t>
      </w:r>
      <w:r>
        <w:rPr>
          <w:rFonts w:ascii="Arial" w:eastAsia="Times New Roman" w:hAnsi="Arial" w:cs="Arial"/>
          <w:color w:val="000000"/>
          <w:sz w:val="20"/>
          <w:szCs w:val="20"/>
          <w:lang w:eastAsia="es-GT"/>
        </w:rPr>
        <w:t>solicitante/</w:t>
      </w:r>
      <w:r w:rsidRPr="00E931B7">
        <w:rPr>
          <w:rFonts w:ascii="Arial" w:eastAsia="Times New Roman" w:hAnsi="Arial" w:cs="Arial"/>
          <w:color w:val="000000"/>
          <w:sz w:val="20"/>
          <w:szCs w:val="20"/>
          <w:lang w:eastAsia="es-GT"/>
        </w:rPr>
        <w:t>contratante) y de igual manera aparezca</w:t>
      </w:r>
      <w:r>
        <w:rPr>
          <w:rFonts w:ascii="Arial" w:eastAsia="Times New Roman" w:hAnsi="Arial" w:cs="Arial"/>
          <w:color w:val="000000"/>
          <w:sz w:val="20"/>
          <w:szCs w:val="20"/>
          <w:lang w:eastAsia="es-GT"/>
        </w:rPr>
        <w:t xml:space="preserve"> el campo</w:t>
      </w:r>
      <w:r w:rsidRPr="00E931B7">
        <w:rPr>
          <w:rFonts w:ascii="Arial" w:eastAsia="Times New Roman" w:hAnsi="Arial" w:cs="Arial"/>
          <w:color w:val="000000"/>
          <w:sz w:val="20"/>
          <w:szCs w:val="20"/>
          <w:lang w:eastAsia="es-GT"/>
        </w:rPr>
        <w:t xml:space="preserve"> en el resultado de la búsqueda</w:t>
      </w:r>
      <w:r>
        <w:rPr>
          <w:rFonts w:ascii="Arial" w:eastAsia="Times New Roman" w:hAnsi="Arial" w:cs="Arial"/>
          <w:color w:val="000000"/>
          <w:sz w:val="20"/>
          <w:szCs w:val="20"/>
          <w:lang w:eastAsia="es-GT"/>
        </w:rPr>
        <w:t>.</w:t>
      </w:r>
    </w:p>
    <w:p w14:paraId="73FBD3BC" w14:textId="6F872526" w:rsidR="008D67B9" w:rsidRDefault="008D67B9" w:rsidP="008D67B9">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En el </w:t>
      </w:r>
      <w:r>
        <w:rPr>
          <w:rFonts w:ascii="Arial" w:eastAsia="Times New Roman" w:hAnsi="Arial" w:cs="Arial"/>
          <w:b/>
          <w:color w:val="000000"/>
          <w:sz w:val="20"/>
          <w:szCs w:val="20"/>
          <w:lang w:eastAsia="es-GT"/>
        </w:rPr>
        <w:t xml:space="preserve">Módulo de Consulta </w:t>
      </w:r>
      <w:r>
        <w:rPr>
          <w:rFonts w:ascii="Arial" w:eastAsia="Times New Roman" w:hAnsi="Arial" w:cs="Arial"/>
          <w:color w:val="000000"/>
          <w:sz w:val="20"/>
          <w:szCs w:val="20"/>
          <w:lang w:eastAsia="es-GT"/>
        </w:rPr>
        <w:t xml:space="preserve">de folios de ZA </w:t>
      </w:r>
      <w:r w:rsidR="00DD12F6">
        <w:rPr>
          <w:rFonts w:ascii="Arial" w:eastAsia="Times New Roman" w:hAnsi="Arial" w:cs="Arial"/>
          <w:color w:val="000000"/>
          <w:sz w:val="20"/>
          <w:szCs w:val="20"/>
          <w:lang w:eastAsia="es-GT"/>
        </w:rPr>
        <w:t>–</w:t>
      </w:r>
      <w:r>
        <w:rPr>
          <w:rFonts w:ascii="Arial" w:eastAsia="Times New Roman" w:hAnsi="Arial" w:cs="Arial"/>
          <w:color w:val="000000"/>
          <w:sz w:val="20"/>
          <w:szCs w:val="20"/>
          <w:lang w:eastAsia="es-GT"/>
        </w:rPr>
        <w:t xml:space="preserve"> GAMA, se agregará un nuevo campo en los </w:t>
      </w:r>
      <w:r w:rsidRPr="001164CF">
        <w:rPr>
          <w:rFonts w:ascii="Arial" w:eastAsia="Times New Roman" w:hAnsi="Arial" w:cs="Arial"/>
          <w:color w:val="000000"/>
          <w:sz w:val="20"/>
          <w:szCs w:val="20"/>
          <w:lang w:eastAsia="es-GT"/>
        </w:rPr>
        <w:t>filtros de consulta</w:t>
      </w:r>
      <w:r>
        <w:rPr>
          <w:rFonts w:ascii="Arial" w:eastAsia="Times New Roman" w:hAnsi="Arial" w:cs="Arial"/>
          <w:color w:val="000000"/>
          <w:sz w:val="20"/>
          <w:szCs w:val="20"/>
          <w:lang w:eastAsia="es-GT"/>
        </w:rPr>
        <w:t xml:space="preserve"> llamado </w:t>
      </w:r>
      <w:r>
        <w:rPr>
          <w:rFonts w:ascii="Arial" w:eastAsia="Times New Roman" w:hAnsi="Arial" w:cs="Arial"/>
          <w:b/>
          <w:color w:val="000000"/>
          <w:sz w:val="20"/>
          <w:szCs w:val="20"/>
          <w:lang w:eastAsia="es-GT"/>
        </w:rPr>
        <w:t>Nombre del cliente/Razón social</w:t>
      </w:r>
      <w:r>
        <w:rPr>
          <w:rFonts w:ascii="Arial" w:eastAsia="Times New Roman" w:hAnsi="Arial" w:cs="Arial"/>
          <w:color w:val="000000"/>
          <w:sz w:val="20"/>
          <w:szCs w:val="20"/>
          <w:lang w:eastAsia="es-GT"/>
        </w:rPr>
        <w:t>.</w:t>
      </w:r>
    </w:p>
    <w:p w14:paraId="7D1992C0" w14:textId="77589C36" w:rsidR="008D67B9" w:rsidRDefault="008D67B9" w:rsidP="008D67B9">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Este campo permitirá realizar la búsqueda de solicitudes que cuenten con el nombre exacto o coincidente con lo capturado, por ejemplo: Al realizar la búsqueda de la razón social “PATITO”, el sistema traerá como resultado lo siguiente:</w:t>
      </w:r>
    </w:p>
    <w:p w14:paraId="1D6DCC83" w14:textId="184B9209" w:rsidR="008D67B9" w:rsidRDefault="008D67B9" w:rsidP="008D67B9">
      <w:pPr>
        <w:spacing w:before="120" w:after="0" w:line="240" w:lineRule="auto"/>
        <w:jc w:val="both"/>
        <w:rPr>
          <w:rFonts w:ascii="Arial" w:eastAsia="Times New Roman" w:hAnsi="Arial" w:cs="Arial"/>
          <w:color w:val="000000"/>
          <w:sz w:val="20"/>
          <w:szCs w:val="20"/>
          <w:lang w:eastAsia="es-GT"/>
        </w:rPr>
      </w:pPr>
    </w:p>
    <w:p w14:paraId="262E31F2" w14:textId="3875813A" w:rsidR="008D67B9" w:rsidRDefault="008D67B9" w:rsidP="008D67B9">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68289226" wp14:editId="57967F60">
            <wp:extent cx="723900" cy="1318895"/>
            <wp:effectExtent l="0" t="0" r="0" b="0"/>
            <wp:docPr id="51" name="Picture 1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descr="Imagen que contiene Tabla&#10;&#10;Descripción generada automáticamente"/>
                    <pic:cNvPicPr/>
                  </pic:nvPicPr>
                  <pic:blipFill rotWithShape="1">
                    <a:blip r:embed="rId52"/>
                    <a:srcRect l="65384" r="22436"/>
                    <a:stretch/>
                  </pic:blipFill>
                  <pic:spPr bwMode="auto">
                    <a:xfrm>
                      <a:off x="0" y="0"/>
                      <a:ext cx="723900" cy="1318895"/>
                    </a:xfrm>
                    <a:prstGeom prst="rect">
                      <a:avLst/>
                    </a:prstGeom>
                    <a:ln>
                      <a:noFill/>
                    </a:ln>
                    <a:extLst>
                      <a:ext uri="{53640926-AAD7-44D8-BBD7-CCE9431645EC}">
                        <a14:shadowObscured xmlns:a14="http://schemas.microsoft.com/office/drawing/2010/main"/>
                      </a:ext>
                    </a:extLst>
                  </pic:spPr>
                </pic:pic>
              </a:graphicData>
            </a:graphic>
          </wp:inline>
        </w:drawing>
      </w:r>
    </w:p>
    <w:p w14:paraId="77770D64" w14:textId="77777777" w:rsidR="00DD12F6" w:rsidRDefault="00DD12F6" w:rsidP="00DD12F6">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Pero si realizamos la búsqueda con el nombre exacto “MUEBLES PATITO SA DE CV” el resultado será:</w:t>
      </w:r>
    </w:p>
    <w:p w14:paraId="0EEB6464" w14:textId="79C19623" w:rsidR="00DD12F6" w:rsidRDefault="00DD12F6" w:rsidP="008D67B9">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12A9C550" wp14:editId="662FF51C">
            <wp:extent cx="704850" cy="848360"/>
            <wp:effectExtent l="0" t="0" r="0" b="8890"/>
            <wp:docPr id="15" name="Picture 1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que contiene Diagrama&#10;&#10;Descripción generada automáticamente"/>
                    <pic:cNvPicPr/>
                  </pic:nvPicPr>
                  <pic:blipFill rotWithShape="1">
                    <a:blip r:embed="rId53"/>
                    <a:srcRect l="71154" r="16987"/>
                    <a:stretch/>
                  </pic:blipFill>
                  <pic:spPr bwMode="auto">
                    <a:xfrm>
                      <a:off x="0" y="0"/>
                      <a:ext cx="704850" cy="848360"/>
                    </a:xfrm>
                    <a:prstGeom prst="rect">
                      <a:avLst/>
                    </a:prstGeom>
                    <a:ln>
                      <a:noFill/>
                    </a:ln>
                    <a:extLst>
                      <a:ext uri="{53640926-AAD7-44D8-BBD7-CCE9431645EC}">
                        <a14:shadowObscured xmlns:a14="http://schemas.microsoft.com/office/drawing/2010/main"/>
                      </a:ext>
                    </a:extLst>
                  </pic:spPr>
                </pic:pic>
              </a:graphicData>
            </a:graphic>
          </wp:inline>
        </w:drawing>
      </w:r>
    </w:p>
    <w:p w14:paraId="1880AC19" w14:textId="77777777" w:rsidR="008D67B9" w:rsidRDefault="008D67B9" w:rsidP="00FE41CC">
      <w:pPr>
        <w:spacing w:before="120" w:after="0" w:line="240" w:lineRule="auto"/>
        <w:jc w:val="both"/>
        <w:rPr>
          <w:rFonts w:ascii="Arial" w:eastAsia="Times New Roman" w:hAnsi="Arial" w:cs="Arial"/>
          <w:color w:val="000000"/>
          <w:sz w:val="20"/>
          <w:szCs w:val="20"/>
          <w:lang w:eastAsia="es-GT"/>
        </w:rPr>
      </w:pPr>
    </w:p>
    <w:p w14:paraId="3BA19D7A"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18C1D16D" wp14:editId="5E8C0DE6">
            <wp:extent cx="2619375" cy="269557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rotWithShape="1">
                    <a:blip r:embed="rId54"/>
                    <a:srcRect l="17147" t="12829" r="38782" b="6499"/>
                    <a:stretch/>
                  </pic:blipFill>
                  <pic:spPr bwMode="auto">
                    <a:xfrm>
                      <a:off x="0" y="0"/>
                      <a:ext cx="2619375" cy="2695575"/>
                    </a:xfrm>
                    <a:prstGeom prst="rect">
                      <a:avLst/>
                    </a:prstGeom>
                    <a:ln>
                      <a:noFill/>
                    </a:ln>
                    <a:extLst>
                      <a:ext uri="{53640926-AAD7-44D8-BBD7-CCE9431645EC}">
                        <a14:shadowObscured xmlns:a14="http://schemas.microsoft.com/office/drawing/2010/main"/>
                      </a:ext>
                    </a:extLst>
                  </pic:spPr>
                </pic:pic>
              </a:graphicData>
            </a:graphic>
          </wp:inline>
        </w:drawing>
      </w:r>
    </w:p>
    <w:p w14:paraId="422337F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C271F73" w14:textId="5F6426BE"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En la bandeja de consulta de la gerencia o agente agregar una columna con el </w:t>
      </w:r>
      <w:r w:rsidR="00DD12F6">
        <w:rPr>
          <w:rFonts w:ascii="Arial" w:eastAsia="Times New Roman" w:hAnsi="Arial" w:cs="Arial"/>
          <w:color w:val="000000"/>
          <w:sz w:val="20"/>
          <w:szCs w:val="20"/>
          <w:lang w:eastAsia="es-GT"/>
        </w:rPr>
        <w:t>“</w:t>
      </w:r>
      <w:r>
        <w:rPr>
          <w:rFonts w:ascii="Arial" w:eastAsia="Times New Roman" w:hAnsi="Arial" w:cs="Arial"/>
          <w:color w:val="000000"/>
          <w:sz w:val="20"/>
          <w:szCs w:val="20"/>
          <w:lang w:eastAsia="es-GT"/>
        </w:rPr>
        <w:t>nombre del cliente</w:t>
      </w:r>
      <w:r w:rsidR="00DD12F6">
        <w:rPr>
          <w:rFonts w:ascii="Arial" w:eastAsia="Times New Roman" w:hAnsi="Arial" w:cs="Arial"/>
          <w:color w:val="000000"/>
          <w:sz w:val="20"/>
          <w:szCs w:val="20"/>
          <w:lang w:eastAsia="es-GT"/>
        </w:rPr>
        <w:t>/</w:t>
      </w:r>
      <w:r>
        <w:rPr>
          <w:rFonts w:ascii="Arial" w:eastAsia="Times New Roman" w:hAnsi="Arial" w:cs="Arial"/>
          <w:color w:val="000000"/>
          <w:sz w:val="20"/>
          <w:szCs w:val="20"/>
          <w:lang w:eastAsia="es-GT"/>
        </w:rPr>
        <w:t xml:space="preserve"> razón social</w:t>
      </w:r>
      <w:r w:rsidR="00DD12F6">
        <w:rPr>
          <w:rFonts w:ascii="Arial" w:eastAsia="Times New Roman" w:hAnsi="Arial" w:cs="Arial"/>
          <w:color w:val="000000"/>
          <w:sz w:val="20"/>
          <w:szCs w:val="20"/>
          <w:lang w:eastAsia="es-GT"/>
        </w:rPr>
        <w:t>”</w:t>
      </w:r>
      <w:r>
        <w:rPr>
          <w:rFonts w:ascii="Arial" w:eastAsia="Times New Roman" w:hAnsi="Arial" w:cs="Arial"/>
          <w:color w:val="000000"/>
          <w:sz w:val="20"/>
          <w:szCs w:val="20"/>
          <w:lang w:eastAsia="es-GT"/>
        </w:rPr>
        <w:t xml:space="preserve">, adicional a las columnas que ya existen actualmente, y se pueda exportar la tabla a un </w:t>
      </w:r>
      <w:proofErr w:type="spellStart"/>
      <w:r>
        <w:rPr>
          <w:rFonts w:ascii="Arial" w:eastAsia="Times New Roman" w:hAnsi="Arial" w:cs="Arial"/>
          <w:color w:val="000000"/>
          <w:sz w:val="20"/>
          <w:szCs w:val="20"/>
          <w:lang w:eastAsia="es-GT"/>
        </w:rPr>
        <w:t>excel</w:t>
      </w:r>
      <w:proofErr w:type="spellEnd"/>
    </w:p>
    <w:p w14:paraId="63EE705E"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4D59AE13"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3DFE1F73" wp14:editId="59095205">
            <wp:extent cx="5934075" cy="1457325"/>
            <wp:effectExtent l="0" t="0" r="9525" b="9525"/>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51"/>
                    <a:srcRect l="160" t="27081" r="1" b="29304"/>
                    <a:stretch/>
                  </pic:blipFill>
                  <pic:spPr bwMode="auto">
                    <a:xfrm>
                      <a:off x="0" y="0"/>
                      <a:ext cx="5934075" cy="1457325"/>
                    </a:xfrm>
                    <a:prstGeom prst="rect">
                      <a:avLst/>
                    </a:prstGeom>
                    <a:ln>
                      <a:noFill/>
                    </a:ln>
                    <a:extLst>
                      <a:ext uri="{53640926-AAD7-44D8-BBD7-CCE9431645EC}">
                        <a14:shadowObscured xmlns:a14="http://schemas.microsoft.com/office/drawing/2010/main"/>
                      </a:ext>
                    </a:extLst>
                  </pic:spPr>
                </pic:pic>
              </a:graphicData>
            </a:graphic>
          </wp:inline>
        </w:drawing>
      </w:r>
    </w:p>
    <w:p w14:paraId="0477E64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06C9B6F8"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037CE9AA"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roofErr w:type="gramStart"/>
      <w:r>
        <w:rPr>
          <w:rFonts w:ascii="Arial" w:eastAsia="Times New Roman" w:hAnsi="Arial" w:cs="Arial"/>
          <w:color w:val="000000"/>
          <w:sz w:val="20"/>
          <w:szCs w:val="20"/>
          <w:lang w:eastAsia="es-GT"/>
        </w:rPr>
        <w:t>Igualmente</w:t>
      </w:r>
      <w:proofErr w:type="gramEnd"/>
      <w:r>
        <w:rPr>
          <w:rFonts w:ascii="Arial" w:eastAsia="Times New Roman" w:hAnsi="Arial" w:cs="Arial"/>
          <w:color w:val="000000"/>
          <w:sz w:val="20"/>
          <w:szCs w:val="20"/>
          <w:lang w:eastAsia="es-GT"/>
        </w:rPr>
        <w:t xml:space="preserve"> en GAMA, se requiere aparezcan los filtros en la consulta de Nombre del solicitante, apellido paterno, apellido materno y razón social</w:t>
      </w:r>
    </w:p>
    <w:p w14:paraId="6A1CE09E"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559C8273" wp14:editId="7045608C">
            <wp:extent cx="5943600" cy="1914525"/>
            <wp:effectExtent l="0" t="0" r="0" b="9525"/>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rotWithShape="1">
                    <a:blip r:embed="rId55"/>
                    <a:srcRect t="13968" b="28734"/>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p>
    <w:p w14:paraId="0BEA91CF" w14:textId="77777777" w:rsidR="00DD12F6" w:rsidRDefault="00DD12F6" w:rsidP="00DD12F6">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Este campo permitirá realizar la búsqueda de solicitudes que cuenten con el nombre exacto o coincidente con lo capturado, por ejemplo: Al realizar la búsqueda de la razón social “PATITO”, el sistema traerá como resultado lo siguiente:</w:t>
      </w:r>
    </w:p>
    <w:p w14:paraId="40E8685F" w14:textId="77777777" w:rsidR="00DD12F6" w:rsidRDefault="00DD12F6" w:rsidP="00DD12F6">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7E1538D3" wp14:editId="0F31FEF3">
            <wp:extent cx="5943600" cy="1885315"/>
            <wp:effectExtent l="0" t="0" r="0" b="635"/>
            <wp:docPr id="67" name="Picture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Interfaz de usuario gráfica, Aplicación&#10;&#10;Descripción generada automáticamente"/>
                    <pic:cNvPicPr/>
                  </pic:nvPicPr>
                  <pic:blipFill>
                    <a:blip r:embed="rId56"/>
                    <a:stretch>
                      <a:fillRect/>
                    </a:stretch>
                  </pic:blipFill>
                  <pic:spPr>
                    <a:xfrm>
                      <a:off x="0" y="0"/>
                      <a:ext cx="5943600" cy="1885315"/>
                    </a:xfrm>
                    <a:prstGeom prst="rect">
                      <a:avLst/>
                    </a:prstGeom>
                  </pic:spPr>
                </pic:pic>
              </a:graphicData>
            </a:graphic>
          </wp:inline>
        </w:drawing>
      </w:r>
    </w:p>
    <w:p w14:paraId="2EF8EADD" w14:textId="77777777" w:rsidR="00DD12F6" w:rsidRDefault="00DD12F6" w:rsidP="00DD12F6">
      <w:pPr>
        <w:spacing w:before="120" w:after="0" w:line="240" w:lineRule="auto"/>
        <w:jc w:val="both"/>
        <w:rPr>
          <w:rFonts w:ascii="Arial" w:eastAsia="Times New Roman" w:hAnsi="Arial" w:cs="Arial"/>
          <w:color w:val="000000"/>
          <w:sz w:val="20"/>
          <w:szCs w:val="20"/>
          <w:lang w:eastAsia="es-GT"/>
        </w:rPr>
      </w:pPr>
      <w:r>
        <w:rPr>
          <w:noProof/>
        </w:rPr>
        <mc:AlternateContent>
          <mc:Choice Requires="wps">
            <w:drawing>
              <wp:anchor distT="0" distB="0" distL="114300" distR="114300" simplePos="0" relativeHeight="251709440" behindDoc="0" locked="0" layoutInCell="1" allowOverlap="1" wp14:anchorId="0C0E7357" wp14:editId="216B99E3">
                <wp:simplePos x="0" y="0"/>
                <wp:positionH relativeFrom="column">
                  <wp:posOffset>3959750</wp:posOffset>
                </wp:positionH>
                <wp:positionV relativeFrom="paragraph">
                  <wp:posOffset>441546</wp:posOffset>
                </wp:positionV>
                <wp:extent cx="707666" cy="898497"/>
                <wp:effectExtent l="19050" t="19050" r="16510" b="16510"/>
                <wp:wrapNone/>
                <wp:docPr id="52" name="Rectangle: Rounded Corners 13"/>
                <wp:cNvGraphicFramePr/>
                <a:graphic xmlns:a="http://schemas.openxmlformats.org/drawingml/2006/main">
                  <a:graphicData uri="http://schemas.microsoft.com/office/word/2010/wordprocessingShape">
                    <wps:wsp>
                      <wps:cNvSpPr/>
                      <wps:spPr>
                        <a:xfrm>
                          <a:off x="0" y="0"/>
                          <a:ext cx="707666" cy="898497"/>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1CFB81" id="Rectangle: Rounded Corners 13" o:spid="_x0000_s1026" style="position:absolute;margin-left:311.8pt;margin-top:34.75pt;width:55.7pt;height:70.7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" filled="f" strokecolor="#1f3763 [1604]" strokeweight="2.25pt">
                <v:stroke joinstyle="miter"/>
              </v:roundrect>
            </w:pict>
          </mc:Fallback>
        </mc:AlternateContent>
      </w:r>
      <w:r>
        <w:rPr>
          <w:noProof/>
        </w:rPr>
        <w:drawing>
          <wp:inline distT="0" distB="0" distL="0" distR="0" wp14:anchorId="37FB65AB" wp14:editId="4278208C">
            <wp:extent cx="5943600" cy="1318895"/>
            <wp:effectExtent l="0" t="0" r="0" b="0"/>
            <wp:docPr id="97" name="Picture 1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2" descr="Imagen que contiene Tabla&#10;&#10;Descripción generada automáticamente"/>
                    <pic:cNvPicPr/>
                  </pic:nvPicPr>
                  <pic:blipFill>
                    <a:blip r:embed="rId52"/>
                    <a:stretch>
                      <a:fillRect/>
                    </a:stretch>
                  </pic:blipFill>
                  <pic:spPr>
                    <a:xfrm>
                      <a:off x="0" y="0"/>
                      <a:ext cx="5943600" cy="1318895"/>
                    </a:xfrm>
                    <a:prstGeom prst="rect">
                      <a:avLst/>
                    </a:prstGeom>
                  </pic:spPr>
                </pic:pic>
              </a:graphicData>
            </a:graphic>
          </wp:inline>
        </w:drawing>
      </w:r>
    </w:p>
    <w:p w14:paraId="1E56FEC6" w14:textId="77777777" w:rsidR="00DD12F6" w:rsidRDefault="00DD12F6" w:rsidP="00DD12F6">
      <w:pPr>
        <w:spacing w:before="120" w:after="0" w:line="240" w:lineRule="auto"/>
        <w:jc w:val="both"/>
        <w:rPr>
          <w:rFonts w:ascii="Arial" w:eastAsia="Times New Roman" w:hAnsi="Arial" w:cs="Arial"/>
          <w:color w:val="000000"/>
          <w:sz w:val="20"/>
          <w:szCs w:val="20"/>
          <w:lang w:eastAsia="es-GT"/>
        </w:rPr>
      </w:pPr>
    </w:p>
    <w:p w14:paraId="0A78A748" w14:textId="77777777" w:rsidR="00DD12F6" w:rsidRDefault="00DD12F6" w:rsidP="00DD12F6">
      <w:pPr>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br w:type="page"/>
      </w:r>
    </w:p>
    <w:p w14:paraId="51B63538" w14:textId="77777777" w:rsidR="00DD12F6" w:rsidRDefault="00DD12F6" w:rsidP="00DD12F6">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lastRenderedPageBreak/>
        <w:t>Pero si realizamos la búsqueda con el nombre exacto “MUEBLES PATITO SA DE CV” el resultado será:</w:t>
      </w:r>
    </w:p>
    <w:p w14:paraId="56248ACC" w14:textId="77777777" w:rsidR="00DD12F6" w:rsidRDefault="00DD12F6" w:rsidP="00DD12F6">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15856305" wp14:editId="39346739">
            <wp:extent cx="5943600" cy="1907540"/>
            <wp:effectExtent l="0" t="0" r="0" b="0"/>
            <wp:docPr id="100" name="Picture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descr="Interfaz de usuario gráfica, Aplicación&#10;&#10;Descripción generada automáticamente"/>
                    <pic:cNvPicPr/>
                  </pic:nvPicPr>
                  <pic:blipFill>
                    <a:blip r:embed="rId57"/>
                    <a:stretch>
                      <a:fillRect/>
                    </a:stretch>
                  </pic:blipFill>
                  <pic:spPr>
                    <a:xfrm>
                      <a:off x="0" y="0"/>
                      <a:ext cx="5943600" cy="1907540"/>
                    </a:xfrm>
                    <a:prstGeom prst="rect">
                      <a:avLst/>
                    </a:prstGeom>
                  </pic:spPr>
                </pic:pic>
              </a:graphicData>
            </a:graphic>
          </wp:inline>
        </w:drawing>
      </w:r>
    </w:p>
    <w:p w14:paraId="52ED8BB3" w14:textId="77777777" w:rsidR="00DD12F6" w:rsidRDefault="00DD12F6" w:rsidP="00DD12F6">
      <w:pPr>
        <w:spacing w:before="120" w:after="0" w:line="240" w:lineRule="auto"/>
        <w:jc w:val="both"/>
        <w:rPr>
          <w:rFonts w:ascii="Arial" w:eastAsia="Times New Roman" w:hAnsi="Arial" w:cs="Arial"/>
          <w:color w:val="000000"/>
          <w:sz w:val="20"/>
          <w:szCs w:val="20"/>
          <w:lang w:eastAsia="es-GT"/>
        </w:rPr>
      </w:pPr>
      <w:r>
        <w:rPr>
          <w:noProof/>
        </w:rPr>
        <mc:AlternateContent>
          <mc:Choice Requires="wps">
            <w:drawing>
              <wp:anchor distT="0" distB="0" distL="114300" distR="114300" simplePos="0" relativeHeight="251710464" behindDoc="0" locked="0" layoutInCell="1" allowOverlap="1" wp14:anchorId="2A68B639" wp14:editId="0E236B3F">
                <wp:simplePos x="0" y="0"/>
                <wp:positionH relativeFrom="column">
                  <wp:posOffset>4198289</wp:posOffset>
                </wp:positionH>
                <wp:positionV relativeFrom="paragraph">
                  <wp:posOffset>478238</wp:posOffset>
                </wp:positionV>
                <wp:extent cx="707666" cy="317748"/>
                <wp:effectExtent l="19050" t="19050" r="16510" b="25400"/>
                <wp:wrapNone/>
                <wp:docPr id="66" name="Rectangle: Rounded Corners 16"/>
                <wp:cNvGraphicFramePr/>
                <a:graphic xmlns:a="http://schemas.openxmlformats.org/drawingml/2006/main">
                  <a:graphicData uri="http://schemas.microsoft.com/office/word/2010/wordprocessingShape">
                    <wps:wsp>
                      <wps:cNvSpPr/>
                      <wps:spPr>
                        <a:xfrm>
                          <a:off x="0" y="0"/>
                          <a:ext cx="707666" cy="317748"/>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DFD78F" id="Rectangle: Rounded Corners 16" o:spid="_x0000_s1026" style="position:absolute;margin-left:330.55pt;margin-top:37.65pt;width:55.7pt;height: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" filled="f" strokecolor="#1f3763 [1604]" strokeweight="2.25pt">
                <v:stroke joinstyle="miter"/>
              </v:roundrect>
            </w:pict>
          </mc:Fallback>
        </mc:AlternateContent>
      </w:r>
      <w:r>
        <w:rPr>
          <w:noProof/>
        </w:rPr>
        <w:drawing>
          <wp:inline distT="0" distB="0" distL="0" distR="0" wp14:anchorId="7FD60EBF" wp14:editId="5200C4CC">
            <wp:extent cx="5943600" cy="848360"/>
            <wp:effectExtent l="0" t="0" r="0" b="8890"/>
            <wp:docPr id="104" name="Picture 1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5" descr="Imagen que contiene Diagrama&#10;&#10;Descripción generada automáticamente"/>
                    <pic:cNvPicPr/>
                  </pic:nvPicPr>
                  <pic:blipFill>
                    <a:blip r:embed="rId53"/>
                    <a:stretch>
                      <a:fillRect/>
                    </a:stretch>
                  </pic:blipFill>
                  <pic:spPr>
                    <a:xfrm>
                      <a:off x="0" y="0"/>
                      <a:ext cx="5943600" cy="848360"/>
                    </a:xfrm>
                    <a:prstGeom prst="rect">
                      <a:avLst/>
                    </a:prstGeom>
                  </pic:spPr>
                </pic:pic>
              </a:graphicData>
            </a:graphic>
          </wp:inline>
        </w:drawing>
      </w:r>
    </w:p>
    <w:p w14:paraId="293F54FE" w14:textId="2EA90EB4"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7DAC5DC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58967C66" w14:textId="77777777" w:rsidR="00FE41CC" w:rsidRPr="00E934F9" w:rsidRDefault="00FE41CC" w:rsidP="00FE41CC">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Consulta de estructura comercial (Sólo ZA y GAMA)</w:t>
      </w:r>
    </w:p>
    <w:p w14:paraId="202F3E7B"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4F7CBDF6"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 requiere que cuando se consulte un folio de solicitud de cotización, emisión o endoso se pueda filtrar la búsqueda por estructura comercial (regional, divisional, oficina comercial).</w:t>
      </w:r>
    </w:p>
    <w:p w14:paraId="7F9078EE"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Agregar los campos en el módulo de consulta “Regional, Divisional, Oficina Comercial” para que se genera la búsqueda de los folios asignados por estructura comercial</w:t>
      </w:r>
    </w:p>
    <w:p w14:paraId="647C383F"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1E540784" wp14:editId="18B1023C">
            <wp:extent cx="2619375" cy="2695575"/>
            <wp:effectExtent l="0" t="0" r="9525" b="952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rotWithShape="1">
                    <a:blip r:embed="rId54"/>
                    <a:srcRect l="17147" t="12829" r="38782" b="6499"/>
                    <a:stretch/>
                  </pic:blipFill>
                  <pic:spPr bwMode="auto">
                    <a:xfrm>
                      <a:off x="0" y="0"/>
                      <a:ext cx="2619375" cy="2695575"/>
                    </a:xfrm>
                    <a:prstGeom prst="rect">
                      <a:avLst/>
                    </a:prstGeom>
                    <a:ln>
                      <a:noFill/>
                    </a:ln>
                    <a:extLst>
                      <a:ext uri="{53640926-AAD7-44D8-BBD7-CCE9431645EC}">
                        <a14:shadowObscured xmlns:a14="http://schemas.microsoft.com/office/drawing/2010/main"/>
                      </a:ext>
                    </a:extLst>
                  </pic:spPr>
                </pic:pic>
              </a:graphicData>
            </a:graphic>
          </wp:inline>
        </w:drawing>
      </w:r>
    </w:p>
    <w:p w14:paraId="0C86B769"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59AF82E0" wp14:editId="3D3CA55D">
            <wp:extent cx="5934075" cy="1457325"/>
            <wp:effectExtent l="0" t="0" r="9525" b="9525"/>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51"/>
                    <a:srcRect l="160" t="27081" r="1" b="29304"/>
                    <a:stretch/>
                  </pic:blipFill>
                  <pic:spPr bwMode="auto">
                    <a:xfrm>
                      <a:off x="0" y="0"/>
                      <a:ext cx="5934075" cy="1457325"/>
                    </a:xfrm>
                    <a:prstGeom prst="rect">
                      <a:avLst/>
                    </a:prstGeom>
                    <a:ln>
                      <a:noFill/>
                    </a:ln>
                    <a:extLst>
                      <a:ext uri="{53640926-AAD7-44D8-BBD7-CCE9431645EC}">
                        <a14:shadowObscured xmlns:a14="http://schemas.microsoft.com/office/drawing/2010/main"/>
                      </a:ext>
                    </a:extLst>
                  </pic:spPr>
                </pic:pic>
              </a:graphicData>
            </a:graphic>
          </wp:inline>
        </w:drawing>
      </w:r>
    </w:p>
    <w:p w14:paraId="2736E78D"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
    <w:p w14:paraId="005DCCBD"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proofErr w:type="gramStart"/>
      <w:r>
        <w:rPr>
          <w:rFonts w:ascii="Arial" w:eastAsia="Times New Roman" w:hAnsi="Arial" w:cs="Arial"/>
          <w:color w:val="000000"/>
          <w:sz w:val="20"/>
          <w:szCs w:val="20"/>
          <w:lang w:eastAsia="es-GT"/>
        </w:rPr>
        <w:t>Igualmente</w:t>
      </w:r>
      <w:proofErr w:type="gramEnd"/>
      <w:r>
        <w:rPr>
          <w:rFonts w:ascii="Arial" w:eastAsia="Times New Roman" w:hAnsi="Arial" w:cs="Arial"/>
          <w:color w:val="000000"/>
          <w:sz w:val="20"/>
          <w:szCs w:val="20"/>
          <w:lang w:eastAsia="es-GT"/>
        </w:rPr>
        <w:t xml:space="preserve"> en GAMA, se requiere aparezcan los filtros en la consulta de Regional, Divisional Oficina comercial</w:t>
      </w:r>
    </w:p>
    <w:p w14:paraId="29843133"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5AA0C064" wp14:editId="6401B3D6">
            <wp:extent cx="5943600" cy="1914525"/>
            <wp:effectExtent l="0" t="0" r="0" b="9525"/>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rotWithShape="1">
                    <a:blip r:embed="rId55"/>
                    <a:srcRect t="13968" b="28734"/>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p>
    <w:p w14:paraId="4F603065" w14:textId="77777777" w:rsidR="00FE41CC" w:rsidRDefault="00FE41CC" w:rsidP="00FE41CC">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305D0E15" wp14:editId="7CF20056">
            <wp:extent cx="5457825" cy="1952625"/>
            <wp:effectExtent l="0" t="0" r="9525" b="9525"/>
            <wp:docPr id="39" name="Imagen 3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con confianza media"/>
                    <pic:cNvPicPr/>
                  </pic:nvPicPr>
                  <pic:blipFill rotWithShape="1">
                    <a:blip r:embed="rId58"/>
                    <a:srcRect l="-160" t="14253" r="8334" b="27309"/>
                    <a:stretch/>
                  </pic:blipFill>
                  <pic:spPr bwMode="auto">
                    <a:xfrm>
                      <a:off x="0" y="0"/>
                      <a:ext cx="5457825" cy="1952625"/>
                    </a:xfrm>
                    <a:prstGeom prst="rect">
                      <a:avLst/>
                    </a:prstGeom>
                    <a:ln>
                      <a:noFill/>
                    </a:ln>
                    <a:extLst>
                      <a:ext uri="{53640926-AAD7-44D8-BBD7-CCE9431645EC}">
                        <a14:shadowObscured xmlns:a14="http://schemas.microsoft.com/office/drawing/2010/main"/>
                      </a:ext>
                    </a:extLst>
                  </pic:spPr>
                </pic:pic>
              </a:graphicData>
            </a:graphic>
          </wp:inline>
        </w:drawing>
      </w:r>
    </w:p>
    <w:p w14:paraId="41703C6B" w14:textId="77777777" w:rsidR="00FE41CC" w:rsidRDefault="00FE41CC" w:rsidP="00A34C3C">
      <w:pPr>
        <w:spacing w:before="120" w:after="0" w:line="240" w:lineRule="auto"/>
        <w:jc w:val="both"/>
        <w:rPr>
          <w:rFonts w:ascii="Arial" w:eastAsia="Times New Roman" w:hAnsi="Arial" w:cs="Arial"/>
          <w:color w:val="000000"/>
          <w:sz w:val="20"/>
          <w:szCs w:val="20"/>
          <w:lang w:eastAsia="es-GT"/>
        </w:rPr>
      </w:pPr>
    </w:p>
    <w:p w14:paraId="35EF7060" w14:textId="77777777" w:rsidR="00A34C3C" w:rsidRDefault="00A34C3C" w:rsidP="00A34C3C">
      <w:pPr>
        <w:spacing w:before="120" w:after="0" w:line="240" w:lineRule="auto"/>
        <w:jc w:val="both"/>
        <w:rPr>
          <w:rFonts w:ascii="Arial" w:eastAsia="Times New Roman" w:hAnsi="Arial" w:cs="Arial"/>
          <w:color w:val="000000"/>
          <w:sz w:val="20"/>
          <w:szCs w:val="20"/>
          <w:lang w:eastAsia="es-GT"/>
        </w:rPr>
      </w:pPr>
    </w:p>
    <w:p w14:paraId="2210B3C2" w14:textId="78DE4423" w:rsidR="0096320B" w:rsidRPr="006658DE" w:rsidRDefault="00DA5895" w:rsidP="0096320B">
      <w:pPr>
        <w:numPr>
          <w:ilvl w:val="1"/>
          <w:numId w:val="1"/>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highlight w:val="cyan"/>
          <w:lang w:eastAsia="es-GT"/>
        </w:rPr>
      </w:pPr>
      <w:r w:rsidRPr="006658DE">
        <w:rPr>
          <w:rFonts w:ascii="Arial" w:eastAsia="Times New Roman" w:hAnsi="Arial" w:cs="Arial"/>
          <w:b/>
          <w:bCs/>
          <w:color w:val="000080"/>
          <w:sz w:val="32"/>
          <w:szCs w:val="32"/>
          <w:highlight w:val="cyan"/>
          <w:lang w:eastAsia="es-GT"/>
        </w:rPr>
        <w:t xml:space="preserve">12, 13 </w:t>
      </w:r>
      <w:r w:rsidR="0096320B" w:rsidRPr="006658DE">
        <w:rPr>
          <w:rFonts w:ascii="Arial" w:eastAsia="Times New Roman" w:hAnsi="Arial" w:cs="Arial"/>
          <w:b/>
          <w:bCs/>
          <w:color w:val="000080"/>
          <w:sz w:val="32"/>
          <w:szCs w:val="32"/>
          <w:highlight w:val="cyan"/>
          <w:lang w:eastAsia="es-GT"/>
        </w:rPr>
        <w:t>Añadir campos en la captura de información</w:t>
      </w:r>
      <w:r w:rsidR="004A740F" w:rsidRPr="006658DE">
        <w:rPr>
          <w:rFonts w:ascii="Arial" w:eastAsia="Times New Roman" w:hAnsi="Arial" w:cs="Arial"/>
          <w:b/>
          <w:bCs/>
          <w:color w:val="000080"/>
          <w:sz w:val="32"/>
          <w:szCs w:val="32"/>
          <w:highlight w:val="cyan"/>
          <w:lang w:eastAsia="es-GT"/>
        </w:rPr>
        <w:t xml:space="preserve"> Autos</w:t>
      </w:r>
      <w:r w:rsidR="00FE41CC" w:rsidRPr="006658DE">
        <w:rPr>
          <w:rFonts w:ascii="Arial" w:eastAsia="Times New Roman" w:hAnsi="Arial" w:cs="Arial"/>
          <w:b/>
          <w:bCs/>
          <w:color w:val="000080"/>
          <w:sz w:val="32"/>
          <w:szCs w:val="32"/>
          <w:highlight w:val="cyan"/>
          <w:lang w:eastAsia="es-GT"/>
        </w:rPr>
        <w:t xml:space="preserve"> (ZA y GAMA)</w:t>
      </w:r>
    </w:p>
    <w:p w14:paraId="2CDA45AA" w14:textId="044C7589" w:rsidR="00A34C3C" w:rsidRPr="006658DE" w:rsidRDefault="00A34C3C" w:rsidP="00A43534">
      <w:pPr>
        <w:spacing w:before="120" w:after="0" w:line="240" w:lineRule="auto"/>
        <w:jc w:val="both"/>
        <w:rPr>
          <w:rFonts w:ascii="Arial" w:eastAsia="Times New Roman" w:hAnsi="Arial" w:cs="Arial"/>
          <w:color w:val="000000"/>
          <w:sz w:val="20"/>
          <w:szCs w:val="20"/>
          <w:highlight w:val="cyan"/>
          <w:lang w:eastAsia="es-GT"/>
        </w:rPr>
      </w:pPr>
    </w:p>
    <w:p w14:paraId="5FCFA6BE"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r w:rsidRPr="00D951AB">
        <w:rPr>
          <w:rFonts w:ascii="Arial" w:eastAsia="Times New Roman" w:hAnsi="Arial" w:cs="Arial"/>
          <w:color w:val="000000"/>
          <w:sz w:val="20"/>
          <w:szCs w:val="20"/>
          <w:lang w:eastAsia="es-GT"/>
        </w:rPr>
        <w:t xml:space="preserve">Se requiere añadir los siguientes campos en la pantalla de captura del Agente o Analista Comercial para las solicitudes de cotización del sector de automóviles cuando el tipo de persona sea moral “Giro Comercial”, tanto para GAMA como para </w:t>
      </w:r>
      <w:proofErr w:type="spellStart"/>
      <w:r w:rsidRPr="00D951AB">
        <w:rPr>
          <w:rFonts w:ascii="Arial" w:eastAsia="Times New Roman" w:hAnsi="Arial" w:cs="Arial"/>
          <w:color w:val="000000"/>
          <w:sz w:val="20"/>
          <w:szCs w:val="20"/>
          <w:lang w:eastAsia="es-GT"/>
        </w:rPr>
        <w:t>Zonaliados</w:t>
      </w:r>
      <w:proofErr w:type="spellEnd"/>
      <w:r w:rsidRPr="00D951AB">
        <w:rPr>
          <w:rFonts w:ascii="Arial" w:eastAsia="Times New Roman" w:hAnsi="Arial" w:cs="Arial"/>
          <w:color w:val="000000"/>
          <w:sz w:val="20"/>
          <w:szCs w:val="20"/>
          <w:lang w:eastAsia="es-GT"/>
        </w:rPr>
        <w:t>, este campo debe tener la validación obligatoria</w:t>
      </w:r>
      <w:r>
        <w:rPr>
          <w:rFonts w:ascii="Arial" w:eastAsia="Times New Roman" w:hAnsi="Arial" w:cs="Arial"/>
          <w:color w:val="000000"/>
          <w:sz w:val="20"/>
          <w:szCs w:val="20"/>
          <w:lang w:eastAsia="es-GT"/>
        </w:rPr>
        <w:t>, y se debe elegir de un catálogo.</w:t>
      </w:r>
    </w:p>
    <w:p w14:paraId="3C3CA1C3"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p>
    <w:p w14:paraId="7D168E67"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25E0827F" wp14:editId="30FB1515">
            <wp:extent cx="4152900" cy="762000"/>
            <wp:effectExtent l="0" t="0" r="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rotWithShape="1">
                    <a:blip r:embed="rId59"/>
                    <a:srcRect l="17468" t="52166" r="12660" b="25029"/>
                    <a:stretch/>
                  </pic:blipFill>
                  <pic:spPr bwMode="auto">
                    <a:xfrm>
                      <a:off x="0" y="0"/>
                      <a:ext cx="4152900" cy="762000"/>
                    </a:xfrm>
                    <a:prstGeom prst="rect">
                      <a:avLst/>
                    </a:prstGeom>
                    <a:ln>
                      <a:noFill/>
                    </a:ln>
                    <a:extLst>
                      <a:ext uri="{53640926-AAD7-44D8-BBD7-CCE9431645EC}">
                        <a14:shadowObscured xmlns:a14="http://schemas.microsoft.com/office/drawing/2010/main"/>
                      </a:ext>
                    </a:extLst>
                  </pic:spPr>
                </pic:pic>
              </a:graphicData>
            </a:graphic>
          </wp:inline>
        </w:drawing>
      </w:r>
    </w:p>
    <w:p w14:paraId="6561FA14"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t>*Pantallas de muestra de GAMA</w:t>
      </w:r>
    </w:p>
    <w:p w14:paraId="7AC3CA6C"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p>
    <w:p w14:paraId="4439866C"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2B64A364" wp14:editId="4EDD0839">
            <wp:extent cx="2514600" cy="1362075"/>
            <wp:effectExtent l="0" t="0" r="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60"/>
                    <a:srcRect l="16827" t="25940" r="40865" b="33296"/>
                    <a:stretch/>
                  </pic:blipFill>
                  <pic:spPr bwMode="auto">
                    <a:xfrm>
                      <a:off x="0" y="0"/>
                      <a:ext cx="2514600" cy="1362075"/>
                    </a:xfrm>
                    <a:prstGeom prst="rect">
                      <a:avLst/>
                    </a:prstGeom>
                    <a:ln>
                      <a:noFill/>
                    </a:ln>
                    <a:extLst>
                      <a:ext uri="{53640926-AAD7-44D8-BBD7-CCE9431645EC}">
                        <a14:shadowObscured xmlns:a14="http://schemas.microsoft.com/office/drawing/2010/main"/>
                      </a:ext>
                    </a:extLst>
                  </pic:spPr>
                </pic:pic>
              </a:graphicData>
            </a:graphic>
          </wp:inline>
        </w:drawing>
      </w:r>
    </w:p>
    <w:p w14:paraId="6DE6BA5E"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t xml:space="preserve">*Imagen de pantalla </w:t>
      </w:r>
      <w:proofErr w:type="spellStart"/>
      <w:r>
        <w:rPr>
          <w:rFonts w:ascii="Arial" w:eastAsia="Times New Roman" w:hAnsi="Arial" w:cs="Arial"/>
          <w:color w:val="000000"/>
          <w:sz w:val="20"/>
          <w:szCs w:val="20"/>
          <w:lang w:eastAsia="es-GT"/>
        </w:rPr>
        <w:t>ZonAliados</w:t>
      </w:r>
      <w:proofErr w:type="spellEnd"/>
    </w:p>
    <w:p w14:paraId="47889FE2"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p>
    <w:p w14:paraId="5F6A8521"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109144D5" wp14:editId="300A55DA">
            <wp:extent cx="1971675" cy="1139190"/>
            <wp:effectExtent l="0" t="0" r="9525" b="3810"/>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rotWithShape="1">
                    <a:blip r:embed="rId61"/>
                    <a:srcRect l="42308" t="45325" r="43269" b="39852"/>
                    <a:stretch/>
                  </pic:blipFill>
                  <pic:spPr bwMode="auto">
                    <a:xfrm>
                      <a:off x="0" y="0"/>
                      <a:ext cx="1979200" cy="1143538"/>
                    </a:xfrm>
                    <a:prstGeom prst="rect">
                      <a:avLst/>
                    </a:prstGeom>
                    <a:ln>
                      <a:noFill/>
                    </a:ln>
                    <a:extLst>
                      <a:ext uri="{53640926-AAD7-44D8-BBD7-CCE9431645EC}">
                        <a14:shadowObscured xmlns:a14="http://schemas.microsoft.com/office/drawing/2010/main"/>
                      </a:ext>
                    </a:extLst>
                  </pic:spPr>
                </pic:pic>
              </a:graphicData>
            </a:graphic>
          </wp:inline>
        </w:drawing>
      </w:r>
    </w:p>
    <w:p w14:paraId="14822FA3"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*Catálogo de opciones para “Giro Comercial”</w:t>
      </w:r>
    </w:p>
    <w:p w14:paraId="616A423A"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p>
    <w:p w14:paraId="447B85E2"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Se requiere añadir los siguientes campos en la pantalla de captura </w:t>
      </w:r>
      <w:r w:rsidRPr="00EA5217">
        <w:rPr>
          <w:rFonts w:ascii="Arial" w:eastAsia="Times New Roman" w:hAnsi="Arial" w:cs="Arial"/>
          <w:color w:val="000000"/>
          <w:sz w:val="20"/>
          <w:szCs w:val="20"/>
          <w:lang w:eastAsia="es-GT"/>
        </w:rPr>
        <w:t>del Agente o Analista Comercial</w:t>
      </w:r>
      <w:r>
        <w:rPr>
          <w:rFonts w:ascii="Arial" w:eastAsia="Times New Roman" w:hAnsi="Arial" w:cs="Arial"/>
          <w:color w:val="000000"/>
          <w:sz w:val="20"/>
          <w:szCs w:val="20"/>
          <w:lang w:eastAsia="es-GT"/>
        </w:rPr>
        <w:t xml:space="preserve"> en el tipo de solicitud de emisión de póliza nueva ya sea de entrada directa o que venga desde una cotización del sector de automóviles en el apartado de información general:</w:t>
      </w:r>
    </w:p>
    <w:p w14:paraId="51CC0EA2" w14:textId="77777777" w:rsidR="004B2B7D" w:rsidRDefault="004B2B7D" w:rsidP="004B2B7D">
      <w:pPr>
        <w:spacing w:before="120" w:after="0" w:line="240" w:lineRule="auto"/>
        <w:jc w:val="both"/>
        <w:rPr>
          <w:rFonts w:ascii="Arial" w:eastAsia="Times New Roman" w:hAnsi="Arial" w:cs="Arial"/>
          <w:color w:val="000000"/>
          <w:sz w:val="20"/>
          <w:szCs w:val="20"/>
          <w:lang w:eastAsia="es-GT"/>
        </w:rPr>
      </w:pPr>
    </w:p>
    <w:p w14:paraId="1C5A4D65" w14:textId="77777777" w:rsidR="004B2B7D" w:rsidRDefault="004B2B7D" w:rsidP="004B2B7D">
      <w:pPr>
        <w:pStyle w:val="Prrafodelista"/>
        <w:numPr>
          <w:ilvl w:val="0"/>
          <w:numId w:val="24"/>
        </w:num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Póliza Grupo (Campo alfanumérico con 13 caracteres) Campo No obligatorio y si editable en suscripción</w:t>
      </w:r>
    </w:p>
    <w:p w14:paraId="4F57EEC9" w14:textId="77777777" w:rsidR="004B2B7D" w:rsidRDefault="004B2B7D" w:rsidP="004B2B7D">
      <w:pPr>
        <w:pStyle w:val="Prrafodelista"/>
        <w:numPr>
          <w:ilvl w:val="0"/>
          <w:numId w:val="24"/>
        </w:num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Contrato </w:t>
      </w:r>
      <w:proofErr w:type="gramStart"/>
      <w:r>
        <w:rPr>
          <w:rFonts w:ascii="Arial" w:eastAsia="Times New Roman" w:hAnsi="Arial" w:cs="Arial"/>
          <w:color w:val="000000"/>
          <w:sz w:val="20"/>
          <w:szCs w:val="20"/>
          <w:lang w:eastAsia="es-GT"/>
        </w:rPr>
        <w:t>( Campo</w:t>
      </w:r>
      <w:proofErr w:type="gramEnd"/>
      <w:r>
        <w:rPr>
          <w:rFonts w:ascii="Arial" w:eastAsia="Times New Roman" w:hAnsi="Arial" w:cs="Arial"/>
          <w:color w:val="000000"/>
          <w:sz w:val="20"/>
          <w:szCs w:val="20"/>
          <w:lang w:eastAsia="es-GT"/>
        </w:rPr>
        <w:t xml:space="preserve"> numérico que puede tener 1 a 5 dígitos) campos No obligatorio y si editable por suscripción</w:t>
      </w:r>
    </w:p>
    <w:p w14:paraId="7B707FB7" w14:textId="41204506" w:rsidR="004B2B7D" w:rsidRDefault="004B2B7D" w:rsidP="004B2B7D">
      <w:pPr>
        <w:pStyle w:val="Prrafodelista"/>
        <w:numPr>
          <w:ilvl w:val="0"/>
          <w:numId w:val="24"/>
        </w:numPr>
        <w:spacing w:before="120" w:after="0" w:line="240" w:lineRule="auto"/>
        <w:jc w:val="both"/>
        <w:rPr>
          <w:rFonts w:ascii="Arial" w:eastAsia="Times New Roman" w:hAnsi="Arial" w:cs="Arial"/>
          <w:color w:val="000000"/>
          <w:sz w:val="20"/>
          <w:szCs w:val="20"/>
          <w:lang w:eastAsia="es-GT"/>
        </w:rPr>
      </w:pPr>
      <w:r w:rsidRPr="00001EEC">
        <w:rPr>
          <w:rFonts w:ascii="Arial" w:eastAsia="Times New Roman" w:hAnsi="Arial" w:cs="Arial"/>
          <w:color w:val="000000"/>
          <w:sz w:val="20"/>
          <w:szCs w:val="20"/>
          <w:lang w:eastAsia="es-GT"/>
        </w:rPr>
        <w:t xml:space="preserve">Pool </w:t>
      </w:r>
      <w:proofErr w:type="gramStart"/>
      <w:r w:rsidRPr="00001EEC">
        <w:rPr>
          <w:rFonts w:ascii="Arial" w:eastAsia="Times New Roman" w:hAnsi="Arial" w:cs="Arial"/>
          <w:color w:val="000000"/>
          <w:sz w:val="20"/>
          <w:szCs w:val="20"/>
          <w:lang w:eastAsia="es-GT"/>
        </w:rPr>
        <w:t>Pymes  (</w:t>
      </w:r>
      <w:proofErr w:type="gramEnd"/>
      <w:r w:rsidRPr="00001EEC">
        <w:rPr>
          <w:rFonts w:ascii="Arial" w:eastAsia="Times New Roman" w:hAnsi="Arial" w:cs="Arial"/>
          <w:color w:val="000000"/>
          <w:sz w:val="20"/>
          <w:szCs w:val="20"/>
          <w:lang w:eastAsia="es-GT"/>
        </w:rPr>
        <w:t>campo check con Sí y No) Campo validado como obligatorio, sólo para emisión nueva</w:t>
      </w:r>
      <w:r>
        <w:rPr>
          <w:rFonts w:ascii="Arial" w:eastAsia="Times New Roman" w:hAnsi="Arial" w:cs="Arial"/>
          <w:color w:val="000000"/>
          <w:sz w:val="20"/>
          <w:szCs w:val="20"/>
          <w:lang w:eastAsia="es-GT"/>
        </w:rPr>
        <w:t xml:space="preserve"> y que sea flotilla</w:t>
      </w:r>
    </w:p>
    <w:p w14:paraId="0E04BC58" w14:textId="55595741" w:rsidR="00790745" w:rsidRDefault="00790745" w:rsidP="00790745">
      <w:pPr>
        <w:spacing w:before="120" w:after="0" w:line="240" w:lineRule="auto"/>
        <w:jc w:val="both"/>
        <w:rPr>
          <w:rFonts w:ascii="Arial" w:eastAsia="Times New Roman" w:hAnsi="Arial" w:cs="Arial"/>
          <w:color w:val="000000"/>
          <w:sz w:val="20"/>
          <w:szCs w:val="20"/>
          <w:lang w:eastAsia="es-GT"/>
        </w:rPr>
      </w:pPr>
    </w:p>
    <w:p w14:paraId="5F752EC7" w14:textId="4756B785" w:rsidR="00790745" w:rsidRDefault="00790745" w:rsidP="00790745">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1C2A8950" wp14:editId="4685A3AF">
            <wp:extent cx="5943600" cy="3341370"/>
            <wp:effectExtent l="0" t="0" r="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62"/>
                    <a:stretch>
                      <a:fillRect/>
                    </a:stretch>
                  </pic:blipFill>
                  <pic:spPr>
                    <a:xfrm>
                      <a:off x="0" y="0"/>
                      <a:ext cx="5943600" cy="3341370"/>
                    </a:xfrm>
                    <a:prstGeom prst="rect">
                      <a:avLst/>
                    </a:prstGeom>
                  </pic:spPr>
                </pic:pic>
              </a:graphicData>
            </a:graphic>
          </wp:inline>
        </w:drawing>
      </w:r>
    </w:p>
    <w:p w14:paraId="6ACC9C58" w14:textId="77777777" w:rsidR="00790745" w:rsidRDefault="00790745" w:rsidP="00790745">
      <w:pPr>
        <w:pStyle w:val="Prrafodelista"/>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t>*Pantalla muestra GAMA</w:t>
      </w:r>
    </w:p>
    <w:p w14:paraId="64CB52BD" w14:textId="67320C4D" w:rsidR="00790745" w:rsidRDefault="00790745" w:rsidP="00790745">
      <w:pPr>
        <w:spacing w:before="120" w:after="0" w:line="240" w:lineRule="auto"/>
        <w:jc w:val="both"/>
        <w:rPr>
          <w:rFonts w:ascii="Arial" w:eastAsia="Times New Roman" w:hAnsi="Arial" w:cs="Arial"/>
          <w:color w:val="000000"/>
          <w:sz w:val="20"/>
          <w:szCs w:val="20"/>
          <w:lang w:eastAsia="es-GT"/>
        </w:rPr>
      </w:pPr>
    </w:p>
    <w:p w14:paraId="060ED88B" w14:textId="0295F590" w:rsidR="00790745" w:rsidRDefault="00790745" w:rsidP="00790745">
      <w:pPr>
        <w:spacing w:before="120" w:after="0" w:line="240" w:lineRule="auto"/>
        <w:jc w:val="both"/>
        <w:rPr>
          <w:rFonts w:ascii="Arial" w:eastAsia="Times New Roman" w:hAnsi="Arial" w:cs="Arial"/>
          <w:color w:val="000000"/>
          <w:sz w:val="20"/>
          <w:szCs w:val="20"/>
          <w:lang w:eastAsia="es-GT"/>
        </w:rPr>
      </w:pPr>
    </w:p>
    <w:p w14:paraId="4DFA371B" w14:textId="1320DD95" w:rsidR="00790745" w:rsidRPr="00790745" w:rsidRDefault="00790745" w:rsidP="00790745">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6EE14E48" wp14:editId="7F09ABE6">
            <wp:extent cx="5943600" cy="3341370"/>
            <wp:effectExtent l="0" t="0" r="0" b="0"/>
            <wp:docPr id="44" name="Imagen 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pic:cNvPicPr/>
                  </pic:nvPicPr>
                  <pic:blipFill>
                    <a:blip r:embed="rId63"/>
                    <a:stretch>
                      <a:fillRect/>
                    </a:stretch>
                  </pic:blipFill>
                  <pic:spPr>
                    <a:xfrm>
                      <a:off x="0" y="0"/>
                      <a:ext cx="5943600" cy="3341370"/>
                    </a:xfrm>
                    <a:prstGeom prst="rect">
                      <a:avLst/>
                    </a:prstGeom>
                  </pic:spPr>
                </pic:pic>
              </a:graphicData>
            </a:graphic>
          </wp:inline>
        </w:drawing>
      </w:r>
    </w:p>
    <w:p w14:paraId="57CF115E" w14:textId="77777777" w:rsidR="00790745" w:rsidRPr="009957A1" w:rsidRDefault="00790745" w:rsidP="00790745">
      <w:pPr>
        <w:pStyle w:val="Prrafodelista"/>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r>
      <w:r>
        <w:rPr>
          <w:rFonts w:ascii="Arial" w:eastAsia="Times New Roman" w:hAnsi="Arial" w:cs="Arial"/>
          <w:color w:val="000000"/>
          <w:sz w:val="20"/>
          <w:szCs w:val="20"/>
          <w:lang w:eastAsia="es-GT"/>
        </w:rPr>
        <w:tab/>
        <w:t>*Pantalla muestra de ZA</w:t>
      </w:r>
    </w:p>
    <w:p w14:paraId="496EE4CC" w14:textId="3E4C4246" w:rsidR="00562F4C" w:rsidRDefault="00562F4C" w:rsidP="00562F4C">
      <w:pPr>
        <w:pStyle w:val="Prrafodelista"/>
        <w:spacing w:before="120" w:after="0" w:line="240" w:lineRule="auto"/>
        <w:jc w:val="both"/>
        <w:rPr>
          <w:rFonts w:ascii="Arial" w:eastAsia="Times New Roman" w:hAnsi="Arial" w:cs="Arial"/>
          <w:color w:val="000000"/>
          <w:sz w:val="20"/>
          <w:szCs w:val="20"/>
          <w:lang w:eastAsia="es-GT"/>
        </w:rPr>
      </w:pPr>
    </w:p>
    <w:p w14:paraId="0E973AF2" w14:textId="5ABCFC47" w:rsidR="00562F4C" w:rsidRDefault="00562F4C" w:rsidP="00562F4C">
      <w:pPr>
        <w:pStyle w:val="Prrafodelista"/>
        <w:spacing w:before="120" w:after="0" w:line="240" w:lineRule="auto"/>
        <w:jc w:val="both"/>
        <w:rPr>
          <w:rFonts w:ascii="Arial" w:eastAsia="Times New Roman" w:hAnsi="Arial" w:cs="Arial"/>
          <w:color w:val="000000"/>
          <w:sz w:val="20"/>
          <w:szCs w:val="20"/>
          <w:lang w:eastAsia="es-GT"/>
        </w:rPr>
      </w:pPr>
    </w:p>
    <w:p w14:paraId="1F2709A2" w14:textId="37A95D86" w:rsidR="00562F4C" w:rsidRDefault="00562F4C" w:rsidP="00562F4C">
      <w:pPr>
        <w:pStyle w:val="Prrafodelista"/>
        <w:spacing w:before="120" w:after="0" w:line="240" w:lineRule="auto"/>
        <w:jc w:val="both"/>
        <w:rPr>
          <w:rFonts w:ascii="Arial" w:eastAsia="Times New Roman" w:hAnsi="Arial" w:cs="Arial"/>
          <w:color w:val="000000"/>
          <w:sz w:val="20"/>
          <w:szCs w:val="20"/>
          <w:lang w:eastAsia="es-GT"/>
        </w:rPr>
      </w:pPr>
    </w:p>
    <w:p w14:paraId="7775B711" w14:textId="79FCFBC3" w:rsidR="00562F4C" w:rsidRDefault="00562F4C" w:rsidP="00562F4C">
      <w:pPr>
        <w:pStyle w:val="Prrafodelista"/>
        <w:spacing w:before="120" w:after="0" w:line="240" w:lineRule="auto"/>
        <w:jc w:val="both"/>
        <w:rPr>
          <w:rFonts w:ascii="Arial" w:eastAsia="Times New Roman" w:hAnsi="Arial" w:cs="Arial"/>
          <w:color w:val="000000"/>
          <w:sz w:val="20"/>
          <w:szCs w:val="20"/>
          <w:lang w:eastAsia="es-GT"/>
        </w:rPr>
      </w:pPr>
    </w:p>
    <w:p w14:paraId="795359F4" w14:textId="0DAED80F" w:rsidR="00562F4C" w:rsidRDefault="00562F4C" w:rsidP="00562F4C">
      <w:pPr>
        <w:pStyle w:val="Prrafodelista"/>
        <w:spacing w:before="120" w:after="0" w:line="240" w:lineRule="auto"/>
        <w:jc w:val="both"/>
        <w:rPr>
          <w:rFonts w:ascii="Arial" w:eastAsia="Times New Roman" w:hAnsi="Arial" w:cs="Arial"/>
          <w:color w:val="000000"/>
          <w:sz w:val="20"/>
          <w:szCs w:val="20"/>
          <w:lang w:eastAsia="es-GT"/>
        </w:rPr>
      </w:pPr>
    </w:p>
    <w:p w14:paraId="07A37904" w14:textId="25663F75" w:rsidR="00562F4C" w:rsidRDefault="00562F4C" w:rsidP="00562F4C">
      <w:pPr>
        <w:pStyle w:val="Prrafodelista"/>
        <w:spacing w:before="120" w:after="0" w:line="240" w:lineRule="auto"/>
        <w:jc w:val="both"/>
        <w:rPr>
          <w:rFonts w:ascii="Arial" w:eastAsia="Times New Roman" w:hAnsi="Arial" w:cs="Arial"/>
          <w:color w:val="000000"/>
          <w:sz w:val="20"/>
          <w:szCs w:val="20"/>
          <w:lang w:eastAsia="es-GT"/>
        </w:rPr>
      </w:pPr>
    </w:p>
    <w:p w14:paraId="5E9D3D66" w14:textId="51496059" w:rsidR="00562F4C" w:rsidRDefault="00562F4C" w:rsidP="00562F4C">
      <w:pPr>
        <w:pStyle w:val="Prrafodelista"/>
        <w:spacing w:before="120" w:after="0" w:line="240" w:lineRule="auto"/>
        <w:jc w:val="both"/>
        <w:rPr>
          <w:rFonts w:ascii="Arial" w:eastAsia="Times New Roman" w:hAnsi="Arial" w:cs="Arial"/>
          <w:color w:val="000000"/>
          <w:sz w:val="20"/>
          <w:szCs w:val="20"/>
          <w:lang w:eastAsia="es-GT"/>
        </w:rPr>
      </w:pPr>
    </w:p>
    <w:p w14:paraId="07021E90" w14:textId="775B20D3" w:rsidR="00562F4C" w:rsidRDefault="00562F4C" w:rsidP="00562F4C">
      <w:pPr>
        <w:pStyle w:val="Prrafodelista"/>
        <w:spacing w:before="120" w:after="0" w:line="240" w:lineRule="auto"/>
        <w:jc w:val="both"/>
        <w:rPr>
          <w:rFonts w:ascii="Arial" w:eastAsia="Times New Roman" w:hAnsi="Arial" w:cs="Arial"/>
          <w:color w:val="000000"/>
          <w:sz w:val="20"/>
          <w:szCs w:val="20"/>
          <w:lang w:eastAsia="es-GT"/>
        </w:rPr>
      </w:pPr>
    </w:p>
    <w:p w14:paraId="3C85E091" w14:textId="4CF5895B" w:rsidR="006D35C2" w:rsidRPr="00E934F9" w:rsidRDefault="00452821" w:rsidP="00DA5895">
      <w:pPr>
        <w:numPr>
          <w:ilvl w:val="1"/>
          <w:numId w:val="25"/>
        </w:numPr>
        <w:pBdr>
          <w:top w:val="single" w:sz="12" w:space="1" w:color="000080"/>
        </w:pBdr>
        <w:shd w:val="clear" w:color="auto" w:fill="BFBFBF"/>
        <w:spacing w:before="480" w:after="120" w:line="240" w:lineRule="auto"/>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Añadir información al reporte de consulta de folios</w:t>
      </w:r>
      <w:r w:rsidR="00FE41CC">
        <w:rPr>
          <w:rFonts w:ascii="Arial" w:eastAsia="Times New Roman" w:hAnsi="Arial" w:cs="Arial"/>
          <w:b/>
          <w:bCs/>
          <w:color w:val="000080"/>
          <w:sz w:val="32"/>
          <w:szCs w:val="32"/>
          <w:lang w:eastAsia="es-GT"/>
        </w:rPr>
        <w:t xml:space="preserve"> (GAMA)</w:t>
      </w:r>
    </w:p>
    <w:p w14:paraId="71B4B4B8" w14:textId="76D1610C" w:rsidR="006D35C2" w:rsidRDefault="006D35C2" w:rsidP="003A51A1">
      <w:pPr>
        <w:spacing w:before="120" w:after="0" w:line="240" w:lineRule="auto"/>
        <w:jc w:val="both"/>
        <w:rPr>
          <w:rFonts w:ascii="Arial" w:eastAsia="Times New Roman" w:hAnsi="Arial" w:cs="Arial"/>
          <w:color w:val="000000"/>
          <w:sz w:val="20"/>
          <w:szCs w:val="20"/>
          <w:lang w:eastAsia="es-GT"/>
        </w:rPr>
      </w:pPr>
    </w:p>
    <w:p w14:paraId="598505F7" w14:textId="1E05A1C3" w:rsidR="006D35C2" w:rsidRDefault="006D35C2"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 requiere que al generar un reporte desde el módulo de consulta de “GAMA”</w:t>
      </w:r>
      <w:r w:rsidR="00235F7D">
        <w:rPr>
          <w:rFonts w:ascii="Arial" w:eastAsia="Times New Roman" w:hAnsi="Arial" w:cs="Arial"/>
          <w:color w:val="000000"/>
          <w:sz w:val="20"/>
          <w:szCs w:val="20"/>
          <w:lang w:eastAsia="es-GT"/>
        </w:rPr>
        <w:t xml:space="preserve"> para el sector de autos</w:t>
      </w:r>
      <w:r>
        <w:rPr>
          <w:rFonts w:ascii="Arial" w:eastAsia="Times New Roman" w:hAnsi="Arial" w:cs="Arial"/>
          <w:color w:val="000000"/>
          <w:sz w:val="20"/>
          <w:szCs w:val="20"/>
          <w:lang w:eastAsia="es-GT"/>
        </w:rPr>
        <w:t xml:space="preserve"> se pueda obtener adicional a la información que ya trae, lo siguiente:</w:t>
      </w:r>
    </w:p>
    <w:p w14:paraId="2BE680A7" w14:textId="44E24F6C" w:rsidR="006D35C2" w:rsidRDefault="006D35C2" w:rsidP="003A51A1">
      <w:pPr>
        <w:spacing w:before="120" w:after="0" w:line="240" w:lineRule="auto"/>
        <w:jc w:val="both"/>
        <w:rPr>
          <w:rFonts w:ascii="Arial" w:eastAsia="Times New Roman" w:hAnsi="Arial" w:cs="Arial"/>
          <w:color w:val="000000"/>
          <w:sz w:val="20"/>
          <w:szCs w:val="20"/>
          <w:lang w:eastAsia="es-GT"/>
        </w:rPr>
      </w:pPr>
    </w:p>
    <w:p w14:paraId="390DCA63" w14:textId="31B3D976" w:rsidR="006D35C2" w:rsidRDefault="00235F7D"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N</w:t>
      </w:r>
      <w:r w:rsidR="006D35C2" w:rsidRPr="006D35C2">
        <w:rPr>
          <w:rFonts w:ascii="Arial" w:eastAsia="Times New Roman" w:hAnsi="Arial" w:cs="Arial"/>
          <w:color w:val="000000"/>
          <w:sz w:val="20"/>
          <w:szCs w:val="20"/>
          <w:lang w:eastAsia="es-GT"/>
        </w:rPr>
        <w:t xml:space="preserve">úmero de riesgos, </w:t>
      </w:r>
      <w:r>
        <w:rPr>
          <w:rFonts w:ascii="Arial" w:eastAsia="Times New Roman" w:hAnsi="Arial" w:cs="Arial"/>
          <w:color w:val="000000"/>
          <w:sz w:val="20"/>
          <w:szCs w:val="20"/>
          <w:lang w:eastAsia="es-GT"/>
        </w:rPr>
        <w:t>N</w:t>
      </w:r>
      <w:r w:rsidR="006D35C2" w:rsidRPr="006D35C2">
        <w:rPr>
          <w:rFonts w:ascii="Arial" w:eastAsia="Times New Roman" w:hAnsi="Arial" w:cs="Arial"/>
          <w:color w:val="000000"/>
          <w:sz w:val="20"/>
          <w:szCs w:val="20"/>
          <w:lang w:eastAsia="es-GT"/>
        </w:rPr>
        <w:t>ombre del solicitante</w:t>
      </w:r>
      <w:r>
        <w:rPr>
          <w:rFonts w:ascii="Arial" w:eastAsia="Times New Roman" w:hAnsi="Arial" w:cs="Arial"/>
          <w:color w:val="000000"/>
          <w:sz w:val="20"/>
          <w:szCs w:val="20"/>
          <w:lang w:eastAsia="es-GT"/>
        </w:rPr>
        <w:t>-</w:t>
      </w:r>
      <w:r w:rsidR="006D35C2" w:rsidRPr="006D35C2">
        <w:rPr>
          <w:rFonts w:ascii="Arial" w:eastAsia="Times New Roman" w:hAnsi="Arial" w:cs="Arial"/>
          <w:color w:val="000000"/>
          <w:sz w:val="20"/>
          <w:szCs w:val="20"/>
          <w:lang w:eastAsia="es-GT"/>
        </w:rPr>
        <w:t xml:space="preserve">contratante/ uso/ nombre del agente/ tipo de </w:t>
      </w:r>
      <w:r>
        <w:rPr>
          <w:rFonts w:ascii="Arial" w:eastAsia="Times New Roman" w:hAnsi="Arial" w:cs="Arial"/>
          <w:color w:val="000000"/>
          <w:sz w:val="20"/>
          <w:szCs w:val="20"/>
          <w:lang w:eastAsia="es-GT"/>
        </w:rPr>
        <w:t>solicitud</w:t>
      </w:r>
      <w:r w:rsidR="006D35C2" w:rsidRPr="006D35C2">
        <w:rPr>
          <w:rFonts w:ascii="Arial" w:eastAsia="Times New Roman" w:hAnsi="Arial" w:cs="Arial"/>
          <w:color w:val="000000"/>
          <w:sz w:val="20"/>
          <w:szCs w:val="20"/>
          <w:lang w:eastAsia="es-GT"/>
        </w:rPr>
        <w:t xml:space="preserve"> si es</w:t>
      </w:r>
      <w:r>
        <w:rPr>
          <w:rFonts w:ascii="Arial" w:eastAsia="Times New Roman" w:hAnsi="Arial" w:cs="Arial"/>
          <w:color w:val="000000"/>
          <w:sz w:val="20"/>
          <w:szCs w:val="20"/>
          <w:lang w:eastAsia="es-GT"/>
        </w:rPr>
        <w:t xml:space="preserve"> póliza</w:t>
      </w:r>
      <w:r w:rsidR="006D35C2" w:rsidRPr="006D35C2">
        <w:rPr>
          <w:rFonts w:ascii="Arial" w:eastAsia="Times New Roman" w:hAnsi="Arial" w:cs="Arial"/>
          <w:color w:val="000000"/>
          <w:sz w:val="20"/>
          <w:szCs w:val="20"/>
          <w:lang w:eastAsia="es-GT"/>
        </w:rPr>
        <w:t xml:space="preserve"> nuev</w:t>
      </w:r>
      <w:r>
        <w:rPr>
          <w:rFonts w:ascii="Arial" w:eastAsia="Times New Roman" w:hAnsi="Arial" w:cs="Arial"/>
          <w:color w:val="000000"/>
          <w:sz w:val="20"/>
          <w:szCs w:val="20"/>
          <w:lang w:eastAsia="es-GT"/>
        </w:rPr>
        <w:t>a</w:t>
      </w:r>
      <w:r w:rsidR="006D35C2" w:rsidRPr="006D35C2">
        <w:rPr>
          <w:rFonts w:ascii="Arial" w:eastAsia="Times New Roman" w:hAnsi="Arial" w:cs="Arial"/>
          <w:color w:val="000000"/>
          <w:sz w:val="20"/>
          <w:szCs w:val="20"/>
          <w:lang w:eastAsia="es-GT"/>
        </w:rPr>
        <w:t xml:space="preserve"> o renovación/ prima neta/ movimiento / contrato o nombre del contrato / usuario</w:t>
      </w:r>
      <w:r w:rsidR="00ED6582">
        <w:rPr>
          <w:rFonts w:ascii="Arial" w:eastAsia="Times New Roman" w:hAnsi="Arial" w:cs="Arial"/>
          <w:color w:val="000000"/>
          <w:sz w:val="20"/>
          <w:szCs w:val="20"/>
          <w:lang w:eastAsia="es-GT"/>
        </w:rPr>
        <w:t xml:space="preserve"> / Profesión o Actividad económica según el tipo de persona</w:t>
      </w:r>
    </w:p>
    <w:p w14:paraId="34BC1E8B" w14:textId="2FEC9D07" w:rsidR="00235F7D" w:rsidRDefault="00235F7D" w:rsidP="003A51A1">
      <w:pPr>
        <w:spacing w:before="120" w:after="0" w:line="240" w:lineRule="auto"/>
        <w:jc w:val="both"/>
        <w:rPr>
          <w:rFonts w:ascii="Arial" w:eastAsia="Times New Roman" w:hAnsi="Arial" w:cs="Arial"/>
          <w:color w:val="000000"/>
          <w:sz w:val="20"/>
          <w:szCs w:val="20"/>
          <w:lang w:eastAsia="es-GT"/>
        </w:rPr>
      </w:pPr>
    </w:p>
    <w:p w14:paraId="2350E9EA" w14:textId="1BF59DF5" w:rsidR="00235F7D" w:rsidRDefault="00235F7D"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5760D2EA" wp14:editId="5F47BD34">
            <wp:extent cx="5829300" cy="762000"/>
            <wp:effectExtent l="0" t="0" r="0" b="0"/>
            <wp:docPr id="45" name="Imagen 45"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abla, Excel&#10;&#10;Descripción generada automáticamente"/>
                    <pic:cNvPicPr/>
                  </pic:nvPicPr>
                  <pic:blipFill rotWithShape="1">
                    <a:blip r:embed="rId64"/>
                    <a:srcRect l="1923" t="29362" b="47833"/>
                    <a:stretch/>
                  </pic:blipFill>
                  <pic:spPr bwMode="auto">
                    <a:xfrm>
                      <a:off x="0" y="0"/>
                      <a:ext cx="5829300" cy="762000"/>
                    </a:xfrm>
                    <a:prstGeom prst="rect">
                      <a:avLst/>
                    </a:prstGeom>
                    <a:ln>
                      <a:noFill/>
                    </a:ln>
                    <a:extLst>
                      <a:ext uri="{53640926-AAD7-44D8-BBD7-CCE9431645EC}">
                        <a14:shadowObscured xmlns:a14="http://schemas.microsoft.com/office/drawing/2010/main"/>
                      </a:ext>
                    </a:extLst>
                  </pic:spPr>
                </pic:pic>
              </a:graphicData>
            </a:graphic>
          </wp:inline>
        </w:drawing>
      </w:r>
    </w:p>
    <w:p w14:paraId="38B97E92" w14:textId="170E95BB" w:rsidR="00235F7D" w:rsidRDefault="00235F7D" w:rsidP="003A51A1">
      <w:pPr>
        <w:spacing w:before="120" w:after="0" w:line="240" w:lineRule="auto"/>
        <w:jc w:val="both"/>
        <w:rPr>
          <w:rFonts w:ascii="Arial" w:eastAsia="Times New Roman" w:hAnsi="Arial" w:cs="Arial"/>
          <w:color w:val="000000"/>
          <w:sz w:val="20"/>
          <w:szCs w:val="20"/>
          <w:lang w:eastAsia="es-GT"/>
        </w:rPr>
      </w:pPr>
    </w:p>
    <w:p w14:paraId="0EA9561F" w14:textId="745E5ED2" w:rsidR="00235F7D" w:rsidRPr="00E934F9" w:rsidRDefault="00235F7D"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Que el campo Reaseguro no sea obligatorio para Autos</w:t>
      </w:r>
      <w:r w:rsidR="00FE41CC">
        <w:rPr>
          <w:rFonts w:ascii="Arial" w:eastAsia="Times New Roman" w:hAnsi="Arial" w:cs="Arial"/>
          <w:b/>
          <w:bCs/>
          <w:color w:val="000080"/>
          <w:sz w:val="32"/>
          <w:szCs w:val="32"/>
          <w:lang w:eastAsia="es-GT"/>
        </w:rPr>
        <w:t xml:space="preserve"> (GAMA)</w:t>
      </w:r>
    </w:p>
    <w:p w14:paraId="2592E008" w14:textId="57FA5299" w:rsidR="00235F7D" w:rsidRDefault="00235F7D" w:rsidP="003A51A1">
      <w:pPr>
        <w:spacing w:before="120" w:after="0" w:line="240" w:lineRule="auto"/>
        <w:jc w:val="both"/>
        <w:rPr>
          <w:rFonts w:ascii="Arial" w:eastAsia="Times New Roman" w:hAnsi="Arial" w:cs="Arial"/>
          <w:color w:val="000000"/>
          <w:sz w:val="20"/>
          <w:szCs w:val="20"/>
          <w:lang w:eastAsia="es-GT"/>
        </w:rPr>
      </w:pPr>
    </w:p>
    <w:p w14:paraId="393FADA2" w14:textId="64066D25" w:rsidR="00235F7D" w:rsidRDefault="00235F7D"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 requiere que para el sector de automóviles se coloque de forma predeterminada la selección de “No” cuando la pregunta sea obligatoria</w:t>
      </w:r>
      <w:r w:rsidR="00D74AC3">
        <w:rPr>
          <w:rFonts w:ascii="Arial" w:eastAsia="Times New Roman" w:hAnsi="Arial" w:cs="Arial"/>
          <w:color w:val="000000"/>
          <w:sz w:val="20"/>
          <w:szCs w:val="20"/>
          <w:lang w:eastAsia="es-GT"/>
        </w:rPr>
        <w:t xml:space="preserve"> “¿Requiere reaseguro facultativo?”</w:t>
      </w:r>
    </w:p>
    <w:p w14:paraId="6B739BBD" w14:textId="4D2A9ECA" w:rsidR="00D74AC3" w:rsidRDefault="00D74AC3" w:rsidP="003A51A1">
      <w:pPr>
        <w:spacing w:before="120" w:after="0" w:line="240" w:lineRule="auto"/>
        <w:jc w:val="both"/>
        <w:rPr>
          <w:rFonts w:ascii="Arial" w:eastAsia="Times New Roman" w:hAnsi="Arial" w:cs="Arial"/>
          <w:color w:val="000000"/>
          <w:sz w:val="20"/>
          <w:szCs w:val="20"/>
          <w:lang w:eastAsia="es-GT"/>
        </w:rPr>
      </w:pPr>
    </w:p>
    <w:p w14:paraId="771A9268" w14:textId="2A3D826B" w:rsidR="00D74AC3" w:rsidRDefault="00D74AC3"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23FC01DF" wp14:editId="24619E19">
            <wp:extent cx="6130119" cy="1676400"/>
            <wp:effectExtent l="0" t="0" r="4445" b="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rotWithShape="1">
                    <a:blip r:embed="rId65"/>
                    <a:srcRect l="18109" t="31357" r="3365" b="30444"/>
                    <a:stretch/>
                  </pic:blipFill>
                  <pic:spPr bwMode="auto">
                    <a:xfrm>
                      <a:off x="0" y="0"/>
                      <a:ext cx="6134490" cy="1677595"/>
                    </a:xfrm>
                    <a:prstGeom prst="rect">
                      <a:avLst/>
                    </a:prstGeom>
                    <a:ln>
                      <a:noFill/>
                    </a:ln>
                    <a:extLst>
                      <a:ext uri="{53640926-AAD7-44D8-BBD7-CCE9431645EC}">
                        <a14:shadowObscured xmlns:a14="http://schemas.microsoft.com/office/drawing/2010/main"/>
                      </a:ext>
                    </a:extLst>
                  </pic:spPr>
                </pic:pic>
              </a:graphicData>
            </a:graphic>
          </wp:inline>
        </w:drawing>
      </w:r>
    </w:p>
    <w:p w14:paraId="14C11E36" w14:textId="4FB0C134" w:rsidR="000F2FCC" w:rsidRDefault="000F2FCC" w:rsidP="003A51A1">
      <w:pPr>
        <w:spacing w:before="120" w:after="0" w:line="240" w:lineRule="auto"/>
        <w:jc w:val="both"/>
        <w:rPr>
          <w:rFonts w:ascii="Arial" w:eastAsia="Times New Roman" w:hAnsi="Arial" w:cs="Arial"/>
          <w:color w:val="000000"/>
          <w:sz w:val="20"/>
          <w:szCs w:val="20"/>
          <w:lang w:eastAsia="es-GT"/>
        </w:rPr>
      </w:pPr>
    </w:p>
    <w:p w14:paraId="642BC79B" w14:textId="05F6B722" w:rsidR="000F2FCC" w:rsidRPr="006658DE" w:rsidRDefault="000F2FCC"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sidRPr="006658DE">
        <w:rPr>
          <w:rFonts w:ascii="Arial" w:eastAsia="Times New Roman" w:hAnsi="Arial" w:cs="Arial"/>
          <w:b/>
          <w:bCs/>
          <w:color w:val="000080"/>
          <w:sz w:val="32"/>
          <w:szCs w:val="32"/>
          <w:lang w:eastAsia="es-GT"/>
        </w:rPr>
        <w:lastRenderedPageBreak/>
        <w:t xml:space="preserve">Extender catálogo </w:t>
      </w:r>
      <w:proofErr w:type="gramStart"/>
      <w:r w:rsidRPr="006658DE">
        <w:rPr>
          <w:rFonts w:ascii="Arial" w:eastAsia="Times New Roman" w:hAnsi="Arial" w:cs="Arial"/>
          <w:b/>
          <w:bCs/>
          <w:color w:val="000080"/>
          <w:sz w:val="32"/>
          <w:szCs w:val="32"/>
          <w:lang w:eastAsia="es-GT"/>
        </w:rPr>
        <w:t>de  rechazos</w:t>
      </w:r>
      <w:proofErr w:type="gramEnd"/>
      <w:r w:rsidRPr="006658DE">
        <w:rPr>
          <w:rFonts w:ascii="Arial" w:eastAsia="Times New Roman" w:hAnsi="Arial" w:cs="Arial"/>
          <w:b/>
          <w:bCs/>
          <w:color w:val="000080"/>
          <w:sz w:val="32"/>
          <w:szCs w:val="32"/>
          <w:lang w:eastAsia="es-GT"/>
        </w:rPr>
        <w:t xml:space="preserve"> del folio</w:t>
      </w:r>
      <w:r w:rsidR="00FE41CC" w:rsidRPr="006658DE">
        <w:rPr>
          <w:rFonts w:ascii="Arial" w:eastAsia="Times New Roman" w:hAnsi="Arial" w:cs="Arial"/>
          <w:b/>
          <w:bCs/>
          <w:color w:val="000080"/>
          <w:sz w:val="32"/>
          <w:szCs w:val="32"/>
          <w:lang w:eastAsia="es-GT"/>
        </w:rPr>
        <w:t xml:space="preserve"> (GAMA)</w:t>
      </w:r>
    </w:p>
    <w:p w14:paraId="4AF0BB96" w14:textId="1771F6E7" w:rsidR="000F2FCC" w:rsidRDefault="000F2FCC" w:rsidP="003A51A1">
      <w:pPr>
        <w:spacing w:before="120" w:after="0" w:line="240" w:lineRule="auto"/>
        <w:jc w:val="both"/>
        <w:rPr>
          <w:rFonts w:ascii="Arial" w:eastAsia="Times New Roman" w:hAnsi="Arial" w:cs="Arial"/>
          <w:color w:val="000000"/>
          <w:sz w:val="20"/>
          <w:szCs w:val="20"/>
          <w:lang w:eastAsia="es-GT"/>
        </w:rPr>
      </w:pPr>
    </w:p>
    <w:p w14:paraId="0A19C3C7" w14:textId="2365A02A" w:rsidR="000F2FCC" w:rsidRDefault="000F2FCC"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Se requiere agregar más opciones al catálogo </w:t>
      </w:r>
      <w:r w:rsidR="00ED6582">
        <w:rPr>
          <w:rFonts w:ascii="Arial" w:eastAsia="Times New Roman" w:hAnsi="Arial" w:cs="Arial"/>
          <w:color w:val="000000"/>
          <w:sz w:val="20"/>
          <w:szCs w:val="20"/>
          <w:lang w:eastAsia="es-GT"/>
        </w:rPr>
        <w:t xml:space="preserve">de </w:t>
      </w:r>
      <w:r>
        <w:rPr>
          <w:rFonts w:ascii="Arial" w:eastAsia="Times New Roman" w:hAnsi="Arial" w:cs="Arial"/>
          <w:color w:val="000000"/>
          <w:sz w:val="20"/>
          <w:szCs w:val="20"/>
          <w:lang w:eastAsia="es-GT"/>
        </w:rPr>
        <w:t>rechazos para la estación del suscriptor sector de automóviles</w:t>
      </w:r>
      <w:r w:rsidR="00ED6582">
        <w:rPr>
          <w:rFonts w:ascii="Arial" w:eastAsia="Times New Roman" w:hAnsi="Arial" w:cs="Arial"/>
          <w:color w:val="000000"/>
          <w:sz w:val="20"/>
          <w:szCs w:val="20"/>
          <w:lang w:eastAsia="es-GT"/>
        </w:rPr>
        <w:t>:</w:t>
      </w:r>
    </w:p>
    <w:p w14:paraId="43445148" w14:textId="28E5D3C5" w:rsidR="00ED6582" w:rsidRDefault="00ED6582" w:rsidP="00ED6582">
      <w:pPr>
        <w:pStyle w:val="Prrafodelista"/>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Incluir</w:t>
      </w:r>
    </w:p>
    <w:p w14:paraId="39A7CBF1" w14:textId="1E692886" w:rsidR="00ED6582" w:rsidRDefault="00ED6582" w:rsidP="00ED6582">
      <w:pPr>
        <w:pStyle w:val="Prrafodelista"/>
        <w:numPr>
          <w:ilvl w:val="0"/>
          <w:numId w:val="24"/>
        </w:num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Póliza Anulada</w:t>
      </w:r>
    </w:p>
    <w:p w14:paraId="75479F02" w14:textId="77777777" w:rsidR="00ED6582" w:rsidRPr="001C0AE3" w:rsidRDefault="00ED6582" w:rsidP="00ED6582">
      <w:pPr>
        <w:pStyle w:val="Prrafodelista"/>
        <w:numPr>
          <w:ilvl w:val="0"/>
          <w:numId w:val="24"/>
        </w:num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Serie Duplicada</w:t>
      </w:r>
    </w:p>
    <w:p w14:paraId="61E21761" w14:textId="77777777" w:rsidR="00ED6582" w:rsidRDefault="00ED6582" w:rsidP="003A51A1">
      <w:pPr>
        <w:spacing w:before="120" w:after="0" w:line="240" w:lineRule="auto"/>
        <w:jc w:val="both"/>
        <w:rPr>
          <w:rFonts w:ascii="Arial" w:eastAsia="Times New Roman" w:hAnsi="Arial" w:cs="Arial"/>
          <w:color w:val="000000"/>
          <w:sz w:val="20"/>
          <w:szCs w:val="20"/>
          <w:lang w:eastAsia="es-GT"/>
        </w:rPr>
      </w:pPr>
    </w:p>
    <w:p w14:paraId="3AA85670" w14:textId="51792C65" w:rsidR="000F2FCC" w:rsidRDefault="000F2FCC"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Catálogo actual rechazos:</w:t>
      </w:r>
    </w:p>
    <w:p w14:paraId="56E2F785" w14:textId="30A8F69F" w:rsidR="000F2FCC" w:rsidRDefault="000F2FCC"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7F9FBD3B" wp14:editId="081D8AED">
            <wp:extent cx="3076575" cy="1076325"/>
            <wp:effectExtent l="0" t="0" r="9525" b="952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rotWithShape="1">
                    <a:blip r:embed="rId66"/>
                    <a:srcRect l="24039" t="37914" r="24198" b="29874"/>
                    <a:stretch/>
                  </pic:blipFill>
                  <pic:spPr bwMode="auto">
                    <a:xfrm>
                      <a:off x="0" y="0"/>
                      <a:ext cx="3076575" cy="1076325"/>
                    </a:xfrm>
                    <a:prstGeom prst="rect">
                      <a:avLst/>
                    </a:prstGeom>
                    <a:ln>
                      <a:noFill/>
                    </a:ln>
                    <a:extLst>
                      <a:ext uri="{53640926-AAD7-44D8-BBD7-CCE9431645EC}">
                        <a14:shadowObscured xmlns:a14="http://schemas.microsoft.com/office/drawing/2010/main"/>
                      </a:ext>
                    </a:extLst>
                  </pic:spPr>
                </pic:pic>
              </a:graphicData>
            </a:graphic>
          </wp:inline>
        </w:drawing>
      </w:r>
    </w:p>
    <w:p w14:paraId="4987DB31" w14:textId="5213BE2D" w:rsidR="000F2FCC" w:rsidRDefault="000F2FCC" w:rsidP="003A51A1">
      <w:pPr>
        <w:spacing w:before="120" w:after="0" w:line="240" w:lineRule="auto"/>
        <w:jc w:val="both"/>
        <w:rPr>
          <w:rFonts w:ascii="Arial" w:eastAsia="Times New Roman" w:hAnsi="Arial" w:cs="Arial"/>
          <w:color w:val="000000"/>
          <w:sz w:val="20"/>
          <w:szCs w:val="20"/>
          <w:lang w:eastAsia="es-GT"/>
        </w:rPr>
      </w:pPr>
    </w:p>
    <w:p w14:paraId="5A73A1EF" w14:textId="0CBE36A4" w:rsidR="000F2FCC" w:rsidRDefault="000F2FCC" w:rsidP="003A51A1">
      <w:pPr>
        <w:spacing w:before="120" w:after="0" w:line="240" w:lineRule="auto"/>
        <w:jc w:val="both"/>
        <w:rPr>
          <w:rFonts w:ascii="Arial" w:eastAsia="Times New Roman" w:hAnsi="Arial" w:cs="Arial"/>
          <w:color w:val="000000"/>
          <w:sz w:val="20"/>
          <w:szCs w:val="20"/>
          <w:lang w:eastAsia="es-GT"/>
        </w:rPr>
      </w:pPr>
    </w:p>
    <w:p w14:paraId="01733320" w14:textId="3B7CF11F" w:rsidR="00F71A60" w:rsidRDefault="00F71A60" w:rsidP="003A51A1">
      <w:pPr>
        <w:spacing w:before="120" w:after="0" w:line="240" w:lineRule="auto"/>
        <w:jc w:val="both"/>
        <w:rPr>
          <w:rFonts w:ascii="Arial" w:eastAsia="Times New Roman" w:hAnsi="Arial" w:cs="Arial"/>
          <w:color w:val="000000"/>
          <w:sz w:val="20"/>
          <w:szCs w:val="20"/>
          <w:lang w:eastAsia="es-GT"/>
        </w:rPr>
      </w:pPr>
    </w:p>
    <w:p w14:paraId="3A5E737E" w14:textId="79C210DA" w:rsidR="00F71A60" w:rsidRPr="00E934F9" w:rsidRDefault="00F71A60"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Funcionalidad de reasignación de folios para el rol coordinador</w:t>
      </w:r>
      <w:r w:rsidR="00FE41CC">
        <w:rPr>
          <w:rFonts w:ascii="Arial" w:eastAsia="Times New Roman" w:hAnsi="Arial" w:cs="Arial"/>
          <w:b/>
          <w:bCs/>
          <w:color w:val="000080"/>
          <w:sz w:val="32"/>
          <w:szCs w:val="32"/>
          <w:lang w:eastAsia="es-GT"/>
        </w:rPr>
        <w:t xml:space="preserve"> (GAMA)</w:t>
      </w:r>
    </w:p>
    <w:p w14:paraId="433B0954" w14:textId="3D9EEB92" w:rsidR="00F71A60" w:rsidRDefault="00F71A60" w:rsidP="003A51A1">
      <w:pPr>
        <w:spacing w:before="120" w:after="0" w:line="240" w:lineRule="auto"/>
        <w:jc w:val="both"/>
        <w:rPr>
          <w:rFonts w:ascii="Arial" w:eastAsia="Times New Roman" w:hAnsi="Arial" w:cs="Arial"/>
          <w:color w:val="000000"/>
          <w:sz w:val="20"/>
          <w:szCs w:val="20"/>
          <w:lang w:eastAsia="es-GT"/>
        </w:rPr>
      </w:pPr>
    </w:p>
    <w:p w14:paraId="14C00C52" w14:textId="0D16A0A5" w:rsidR="00EA01A8" w:rsidRDefault="00EA01A8" w:rsidP="003A51A1">
      <w:pPr>
        <w:spacing w:before="120" w:after="0" w:line="240" w:lineRule="auto"/>
        <w:jc w:val="both"/>
        <w:rPr>
          <w:rFonts w:ascii="Arial" w:eastAsia="Times New Roman" w:hAnsi="Arial" w:cs="Arial"/>
          <w:color w:val="000000"/>
          <w:sz w:val="20"/>
          <w:szCs w:val="20"/>
          <w:lang w:eastAsia="es-GT"/>
        </w:rPr>
      </w:pPr>
      <w:commentRangeStart w:id="2"/>
      <w:r>
        <w:rPr>
          <w:rFonts w:ascii="Arial" w:eastAsia="Times New Roman" w:hAnsi="Arial" w:cs="Arial"/>
          <w:color w:val="000000"/>
          <w:sz w:val="20"/>
          <w:szCs w:val="20"/>
          <w:lang w:eastAsia="es-GT"/>
        </w:rPr>
        <w:t>Se requiere que el Coordinador</w:t>
      </w:r>
      <w:r w:rsidR="00717301">
        <w:rPr>
          <w:rFonts w:ascii="Arial" w:eastAsia="Times New Roman" w:hAnsi="Arial" w:cs="Arial"/>
          <w:color w:val="000000"/>
          <w:sz w:val="20"/>
          <w:szCs w:val="20"/>
          <w:lang w:eastAsia="es-GT"/>
        </w:rPr>
        <w:t xml:space="preserve"> autos</w:t>
      </w:r>
      <w:r w:rsidR="0079447D">
        <w:rPr>
          <w:rFonts w:ascii="Arial" w:eastAsia="Times New Roman" w:hAnsi="Arial" w:cs="Arial"/>
          <w:color w:val="000000"/>
          <w:sz w:val="20"/>
          <w:szCs w:val="20"/>
          <w:lang w:eastAsia="es-GT"/>
        </w:rPr>
        <w:t xml:space="preserve"> (</w:t>
      </w:r>
      <w:proofErr w:type="spellStart"/>
      <w:r w:rsidR="0079447D" w:rsidRPr="0079447D">
        <w:rPr>
          <w:rFonts w:ascii="Arial" w:eastAsia="Times New Roman" w:hAnsi="Arial" w:cs="Arial"/>
          <w:color w:val="000000"/>
          <w:sz w:val="20"/>
          <w:szCs w:val="20"/>
          <w:lang w:eastAsia="es-GT"/>
        </w:rPr>
        <w:t>Rol_AUT_CoordinadorSuscripcion</w:t>
      </w:r>
      <w:proofErr w:type="spellEnd"/>
      <w:r w:rsidR="0079447D">
        <w:rPr>
          <w:rFonts w:ascii="Arial" w:eastAsia="Times New Roman" w:hAnsi="Arial" w:cs="Arial"/>
          <w:color w:val="000000"/>
          <w:sz w:val="20"/>
          <w:szCs w:val="20"/>
          <w:lang w:eastAsia="es-GT"/>
        </w:rPr>
        <w:t>)</w:t>
      </w:r>
      <w:r>
        <w:rPr>
          <w:rFonts w:ascii="Arial" w:eastAsia="Times New Roman" w:hAnsi="Arial" w:cs="Arial"/>
          <w:color w:val="000000"/>
          <w:sz w:val="20"/>
          <w:szCs w:val="20"/>
          <w:lang w:eastAsia="es-GT"/>
        </w:rPr>
        <w:t>, tenga la opción de reasignar</w:t>
      </w:r>
      <w:r w:rsidR="00C57548">
        <w:rPr>
          <w:rFonts w:ascii="Arial" w:eastAsia="Times New Roman" w:hAnsi="Arial" w:cs="Arial"/>
          <w:color w:val="000000"/>
          <w:sz w:val="20"/>
          <w:szCs w:val="20"/>
          <w:lang w:eastAsia="es-GT"/>
        </w:rPr>
        <w:t xml:space="preserve"> los</w:t>
      </w:r>
      <w:r>
        <w:rPr>
          <w:rFonts w:ascii="Arial" w:eastAsia="Times New Roman" w:hAnsi="Arial" w:cs="Arial"/>
          <w:color w:val="000000"/>
          <w:sz w:val="20"/>
          <w:szCs w:val="20"/>
          <w:lang w:eastAsia="es-GT"/>
        </w:rPr>
        <w:t xml:space="preserve"> folio</w:t>
      </w:r>
      <w:r w:rsidR="00C57548">
        <w:rPr>
          <w:rFonts w:ascii="Arial" w:eastAsia="Times New Roman" w:hAnsi="Arial" w:cs="Arial"/>
          <w:color w:val="000000"/>
          <w:sz w:val="20"/>
          <w:szCs w:val="20"/>
          <w:lang w:eastAsia="es-GT"/>
        </w:rPr>
        <w:t>s</w:t>
      </w:r>
      <w:r w:rsidR="00224B96">
        <w:rPr>
          <w:rFonts w:ascii="Arial" w:eastAsia="Times New Roman" w:hAnsi="Arial" w:cs="Arial"/>
          <w:color w:val="000000"/>
          <w:sz w:val="20"/>
          <w:szCs w:val="20"/>
          <w:lang w:eastAsia="es-GT"/>
        </w:rPr>
        <w:t xml:space="preserve"> entre </w:t>
      </w:r>
      <w:r w:rsidR="00C57548">
        <w:rPr>
          <w:rFonts w:ascii="Arial" w:eastAsia="Times New Roman" w:hAnsi="Arial" w:cs="Arial"/>
          <w:color w:val="000000"/>
          <w:sz w:val="20"/>
          <w:szCs w:val="20"/>
          <w:lang w:eastAsia="es-GT"/>
        </w:rPr>
        <w:t>los suscriptores</w:t>
      </w:r>
      <w:r w:rsidR="00224B96">
        <w:rPr>
          <w:rFonts w:ascii="Arial" w:eastAsia="Times New Roman" w:hAnsi="Arial" w:cs="Arial"/>
          <w:color w:val="000000"/>
          <w:sz w:val="20"/>
          <w:szCs w:val="20"/>
          <w:lang w:eastAsia="es-GT"/>
        </w:rPr>
        <w:t xml:space="preserve"> </w:t>
      </w:r>
      <w:r w:rsidR="0079447D">
        <w:rPr>
          <w:rFonts w:ascii="Arial" w:eastAsia="Times New Roman" w:hAnsi="Arial" w:cs="Arial"/>
          <w:color w:val="000000"/>
          <w:sz w:val="20"/>
          <w:szCs w:val="20"/>
          <w:lang w:eastAsia="es-GT"/>
        </w:rPr>
        <w:t>(</w:t>
      </w:r>
      <w:proofErr w:type="spellStart"/>
      <w:r w:rsidR="0079447D" w:rsidRPr="0079447D">
        <w:rPr>
          <w:rFonts w:ascii="Arial" w:eastAsia="Times New Roman" w:hAnsi="Arial" w:cs="Arial"/>
          <w:color w:val="000000"/>
          <w:sz w:val="20"/>
          <w:szCs w:val="20"/>
          <w:lang w:eastAsia="es-GT"/>
        </w:rPr>
        <w:t>Rol_AUT_Suscriptor</w:t>
      </w:r>
      <w:proofErr w:type="spellEnd"/>
      <w:r w:rsidR="0079447D">
        <w:rPr>
          <w:rFonts w:ascii="Arial" w:eastAsia="Times New Roman" w:hAnsi="Arial" w:cs="Arial"/>
          <w:color w:val="000000"/>
          <w:sz w:val="20"/>
          <w:szCs w:val="20"/>
          <w:lang w:eastAsia="es-GT"/>
        </w:rPr>
        <w:t>)</w:t>
      </w:r>
      <w:commentRangeEnd w:id="2"/>
      <w:r w:rsidR="00562F4C">
        <w:rPr>
          <w:rStyle w:val="Refdecomentario"/>
        </w:rPr>
        <w:commentReference w:id="2"/>
      </w:r>
    </w:p>
    <w:p w14:paraId="48CCC141" w14:textId="721EC575" w:rsidR="00717301" w:rsidRDefault="00717301" w:rsidP="003A51A1">
      <w:pPr>
        <w:spacing w:before="120" w:after="0" w:line="240" w:lineRule="auto"/>
        <w:jc w:val="both"/>
        <w:rPr>
          <w:rFonts w:ascii="Arial" w:eastAsia="Times New Roman" w:hAnsi="Arial" w:cs="Arial"/>
          <w:color w:val="000000"/>
          <w:sz w:val="20"/>
          <w:szCs w:val="20"/>
          <w:lang w:eastAsia="es-GT"/>
        </w:rPr>
      </w:pPr>
    </w:p>
    <w:p w14:paraId="218A1A75" w14:textId="3C4A3CC2" w:rsidR="00717301" w:rsidRDefault="00717301"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0709AB5B" wp14:editId="58CBC1A6">
            <wp:extent cx="5894715" cy="2219325"/>
            <wp:effectExtent l="0" t="0" r="0" b="0"/>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rotWithShape="1">
                    <a:blip r:embed="rId71"/>
                    <a:srcRect l="17628" t="37344" r="1923" b="8779"/>
                    <a:stretch/>
                  </pic:blipFill>
                  <pic:spPr bwMode="auto">
                    <a:xfrm>
                      <a:off x="0" y="0"/>
                      <a:ext cx="5898274" cy="2220665"/>
                    </a:xfrm>
                    <a:prstGeom prst="rect">
                      <a:avLst/>
                    </a:prstGeom>
                    <a:ln>
                      <a:noFill/>
                    </a:ln>
                    <a:extLst>
                      <a:ext uri="{53640926-AAD7-44D8-BBD7-CCE9431645EC}">
                        <a14:shadowObscured xmlns:a14="http://schemas.microsoft.com/office/drawing/2010/main"/>
                      </a:ext>
                    </a:extLst>
                  </pic:spPr>
                </pic:pic>
              </a:graphicData>
            </a:graphic>
          </wp:inline>
        </w:drawing>
      </w:r>
    </w:p>
    <w:p w14:paraId="02127C3E" w14:textId="3FF2A327" w:rsidR="00224B96" w:rsidRDefault="00224B96" w:rsidP="003A51A1">
      <w:pPr>
        <w:spacing w:before="120" w:after="0" w:line="240" w:lineRule="auto"/>
        <w:jc w:val="both"/>
        <w:rPr>
          <w:rFonts w:ascii="Arial" w:eastAsia="Times New Roman" w:hAnsi="Arial" w:cs="Arial"/>
          <w:color w:val="000000"/>
          <w:sz w:val="20"/>
          <w:szCs w:val="20"/>
          <w:lang w:eastAsia="es-GT"/>
        </w:rPr>
      </w:pPr>
    </w:p>
    <w:p w14:paraId="5A69E675" w14:textId="2BBB07CC" w:rsidR="00403C08" w:rsidRDefault="00403C08" w:rsidP="003A51A1">
      <w:pPr>
        <w:spacing w:before="120" w:after="0" w:line="240" w:lineRule="auto"/>
        <w:jc w:val="both"/>
        <w:rPr>
          <w:rFonts w:ascii="Arial" w:eastAsia="Times New Roman" w:hAnsi="Arial" w:cs="Arial"/>
          <w:color w:val="000000"/>
          <w:sz w:val="20"/>
          <w:szCs w:val="20"/>
          <w:lang w:eastAsia="es-GT"/>
        </w:rPr>
      </w:pPr>
    </w:p>
    <w:p w14:paraId="4126E929" w14:textId="0CCBB1C0" w:rsidR="00403C08" w:rsidRDefault="00403C08" w:rsidP="003A51A1">
      <w:pPr>
        <w:spacing w:before="120" w:after="0" w:line="240" w:lineRule="auto"/>
        <w:jc w:val="both"/>
        <w:rPr>
          <w:rFonts w:ascii="Arial" w:eastAsia="Times New Roman" w:hAnsi="Arial" w:cs="Arial"/>
          <w:color w:val="000000"/>
          <w:sz w:val="20"/>
          <w:szCs w:val="20"/>
          <w:lang w:eastAsia="es-GT"/>
        </w:rPr>
      </w:pPr>
    </w:p>
    <w:p w14:paraId="7D6EBCC8" w14:textId="4E98D332" w:rsidR="00403C08" w:rsidRDefault="00403C08" w:rsidP="003A51A1">
      <w:pPr>
        <w:spacing w:before="120" w:after="0" w:line="240" w:lineRule="auto"/>
        <w:jc w:val="both"/>
        <w:rPr>
          <w:rFonts w:ascii="Arial" w:eastAsia="Times New Roman" w:hAnsi="Arial" w:cs="Arial"/>
          <w:color w:val="000000"/>
          <w:sz w:val="20"/>
          <w:szCs w:val="20"/>
          <w:lang w:eastAsia="es-GT"/>
        </w:rPr>
      </w:pPr>
    </w:p>
    <w:p w14:paraId="57EAFD5B" w14:textId="6D065DE1" w:rsidR="00562F4C" w:rsidRDefault="00562F4C" w:rsidP="003A51A1">
      <w:pPr>
        <w:spacing w:before="120" w:after="0" w:line="240" w:lineRule="auto"/>
        <w:jc w:val="both"/>
        <w:rPr>
          <w:rFonts w:ascii="Arial" w:eastAsia="Times New Roman" w:hAnsi="Arial" w:cs="Arial"/>
          <w:color w:val="000000"/>
          <w:sz w:val="20"/>
          <w:szCs w:val="20"/>
          <w:lang w:eastAsia="es-GT"/>
        </w:rPr>
      </w:pPr>
    </w:p>
    <w:p w14:paraId="284C6811" w14:textId="77777777" w:rsidR="00562F4C" w:rsidRDefault="00562F4C" w:rsidP="003A51A1">
      <w:pPr>
        <w:spacing w:before="120" w:after="0" w:line="240" w:lineRule="auto"/>
        <w:jc w:val="both"/>
        <w:rPr>
          <w:rFonts w:ascii="Arial" w:eastAsia="Times New Roman" w:hAnsi="Arial" w:cs="Arial"/>
          <w:color w:val="000000"/>
          <w:sz w:val="20"/>
          <w:szCs w:val="20"/>
          <w:lang w:eastAsia="es-GT"/>
        </w:rPr>
      </w:pPr>
    </w:p>
    <w:p w14:paraId="72350288" w14:textId="3E30C8E3" w:rsidR="00224B96" w:rsidRPr="004F4D61" w:rsidRDefault="00224B96"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sidRPr="004F4D61">
        <w:rPr>
          <w:rFonts w:ascii="Arial" w:eastAsia="Times New Roman" w:hAnsi="Arial" w:cs="Arial"/>
          <w:b/>
          <w:bCs/>
          <w:color w:val="000080"/>
          <w:sz w:val="32"/>
          <w:szCs w:val="32"/>
          <w:lang w:eastAsia="es-GT"/>
        </w:rPr>
        <w:t>Información del folio en la consulta desde ZA</w:t>
      </w:r>
      <w:r w:rsidR="00FE41CC" w:rsidRPr="004F4D61">
        <w:rPr>
          <w:rFonts w:ascii="Arial" w:eastAsia="Times New Roman" w:hAnsi="Arial" w:cs="Arial"/>
          <w:b/>
          <w:bCs/>
          <w:color w:val="000080"/>
          <w:sz w:val="32"/>
          <w:szCs w:val="32"/>
          <w:lang w:eastAsia="es-GT"/>
        </w:rPr>
        <w:t xml:space="preserve"> (ZA)</w:t>
      </w:r>
    </w:p>
    <w:p w14:paraId="7FBC3472" w14:textId="1D702E18" w:rsidR="00224B96" w:rsidRDefault="00224B96" w:rsidP="003A51A1">
      <w:pPr>
        <w:spacing w:before="120" w:after="0" w:line="240" w:lineRule="auto"/>
        <w:jc w:val="both"/>
        <w:rPr>
          <w:rFonts w:ascii="Arial" w:eastAsia="Times New Roman" w:hAnsi="Arial" w:cs="Arial"/>
          <w:color w:val="000000"/>
          <w:sz w:val="20"/>
          <w:szCs w:val="20"/>
          <w:lang w:eastAsia="es-GT"/>
        </w:rPr>
      </w:pPr>
    </w:p>
    <w:p w14:paraId="38F726B6" w14:textId="61B8ED95" w:rsidR="00403C08" w:rsidRDefault="00403C08"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Se requiere que en la consulta de algún folio de cotización, emisión y endoso para todos los estatus disponibles desde </w:t>
      </w:r>
      <w:proofErr w:type="spellStart"/>
      <w:r>
        <w:rPr>
          <w:rFonts w:ascii="Arial" w:eastAsia="Times New Roman" w:hAnsi="Arial" w:cs="Arial"/>
          <w:color w:val="000000"/>
          <w:sz w:val="20"/>
          <w:szCs w:val="20"/>
          <w:lang w:eastAsia="es-GT"/>
        </w:rPr>
        <w:t>ZonAliados</w:t>
      </w:r>
      <w:proofErr w:type="spellEnd"/>
      <w:r>
        <w:rPr>
          <w:rFonts w:ascii="Arial" w:eastAsia="Times New Roman" w:hAnsi="Arial" w:cs="Arial"/>
          <w:color w:val="000000"/>
          <w:sz w:val="20"/>
          <w:szCs w:val="20"/>
          <w:lang w:eastAsia="es-GT"/>
        </w:rPr>
        <w:t xml:space="preserve">, el agente o gerencia de desarrollo pueda visualizar </w:t>
      </w:r>
      <w:r w:rsidRPr="00403C08">
        <w:rPr>
          <w:rFonts w:ascii="Arial" w:eastAsia="Times New Roman" w:hAnsi="Arial" w:cs="Arial"/>
          <w:color w:val="000000"/>
          <w:sz w:val="20"/>
          <w:szCs w:val="20"/>
          <w:lang w:eastAsia="es-GT"/>
        </w:rPr>
        <w:t>en las pestañas de</w:t>
      </w:r>
      <w:r w:rsidR="00063A37">
        <w:rPr>
          <w:rFonts w:ascii="Arial" w:eastAsia="Times New Roman" w:hAnsi="Arial" w:cs="Arial"/>
          <w:color w:val="000000"/>
          <w:sz w:val="20"/>
          <w:szCs w:val="20"/>
          <w:lang w:eastAsia="es-GT"/>
        </w:rPr>
        <w:t xml:space="preserve"> </w:t>
      </w:r>
      <w:proofErr w:type="gramStart"/>
      <w:r w:rsidR="00063A37">
        <w:rPr>
          <w:rFonts w:ascii="Arial" w:eastAsia="Times New Roman" w:hAnsi="Arial" w:cs="Arial"/>
          <w:color w:val="000000"/>
          <w:sz w:val="20"/>
          <w:szCs w:val="20"/>
          <w:lang w:eastAsia="es-GT"/>
        </w:rPr>
        <w:t>Datos,</w:t>
      </w:r>
      <w:r w:rsidRPr="00403C08">
        <w:rPr>
          <w:rFonts w:ascii="Arial" w:eastAsia="Times New Roman" w:hAnsi="Arial" w:cs="Arial"/>
          <w:color w:val="000000"/>
          <w:sz w:val="20"/>
          <w:szCs w:val="20"/>
          <w:lang w:eastAsia="es-GT"/>
        </w:rPr>
        <w:t xml:space="preserve">  Comentarios</w:t>
      </w:r>
      <w:proofErr w:type="gramEnd"/>
      <w:r w:rsidRPr="00403C08">
        <w:rPr>
          <w:rFonts w:ascii="Arial" w:eastAsia="Times New Roman" w:hAnsi="Arial" w:cs="Arial"/>
          <w:color w:val="000000"/>
          <w:sz w:val="20"/>
          <w:szCs w:val="20"/>
          <w:lang w:eastAsia="es-GT"/>
        </w:rPr>
        <w:t>, Adjuntos y bitácora” la información del foli</w:t>
      </w:r>
      <w:r w:rsidR="00063A37">
        <w:rPr>
          <w:rFonts w:ascii="Arial" w:eastAsia="Times New Roman" w:hAnsi="Arial" w:cs="Arial"/>
          <w:color w:val="000000"/>
          <w:sz w:val="20"/>
          <w:szCs w:val="20"/>
          <w:lang w:eastAsia="es-GT"/>
        </w:rPr>
        <w:t>o</w:t>
      </w:r>
      <w:r w:rsidRPr="00403C08">
        <w:rPr>
          <w:rFonts w:ascii="Arial" w:eastAsia="Times New Roman" w:hAnsi="Arial" w:cs="Arial"/>
          <w:color w:val="000000"/>
          <w:sz w:val="20"/>
          <w:szCs w:val="20"/>
          <w:lang w:eastAsia="es-GT"/>
        </w:rPr>
        <w:t xml:space="preserve"> (</w:t>
      </w:r>
      <w:r w:rsidR="00063A37">
        <w:rPr>
          <w:rFonts w:ascii="Arial" w:eastAsia="Times New Roman" w:hAnsi="Arial" w:cs="Arial"/>
          <w:color w:val="000000"/>
          <w:sz w:val="20"/>
          <w:szCs w:val="20"/>
          <w:lang w:eastAsia="es-GT"/>
        </w:rPr>
        <w:t>F</w:t>
      </w:r>
      <w:r w:rsidRPr="00403C08">
        <w:rPr>
          <w:rFonts w:ascii="Arial" w:eastAsia="Times New Roman" w:hAnsi="Arial" w:cs="Arial"/>
          <w:color w:val="000000"/>
          <w:sz w:val="20"/>
          <w:szCs w:val="20"/>
          <w:lang w:eastAsia="es-GT"/>
        </w:rPr>
        <w:t>olio, tipo de solicitud, ramo, póliza</w:t>
      </w:r>
      <w:r w:rsidR="006216E2">
        <w:rPr>
          <w:rFonts w:ascii="Arial" w:eastAsia="Times New Roman" w:hAnsi="Arial" w:cs="Arial"/>
          <w:color w:val="000000"/>
          <w:sz w:val="20"/>
          <w:szCs w:val="20"/>
          <w:lang w:eastAsia="es-GT"/>
        </w:rPr>
        <w:t xml:space="preserve"> o No. De endoso</w:t>
      </w:r>
      <w:r w:rsidR="00063A37">
        <w:rPr>
          <w:rFonts w:ascii="Arial" w:eastAsia="Times New Roman" w:hAnsi="Arial" w:cs="Arial"/>
          <w:color w:val="000000"/>
          <w:sz w:val="20"/>
          <w:szCs w:val="20"/>
          <w:lang w:eastAsia="es-GT"/>
        </w:rPr>
        <w:t>, Fecha de creación folio, Creado por, Fecha de última modificación, Modificado por, Estatus</w:t>
      </w:r>
      <w:r w:rsidRPr="00403C08">
        <w:rPr>
          <w:rFonts w:ascii="Arial" w:eastAsia="Times New Roman" w:hAnsi="Arial" w:cs="Arial"/>
          <w:color w:val="000000"/>
          <w:sz w:val="20"/>
          <w:szCs w:val="20"/>
          <w:lang w:eastAsia="es-GT"/>
        </w:rPr>
        <w:t>)</w:t>
      </w:r>
      <w:r>
        <w:rPr>
          <w:rFonts w:ascii="Arial" w:eastAsia="Times New Roman" w:hAnsi="Arial" w:cs="Arial"/>
          <w:color w:val="000000"/>
          <w:sz w:val="20"/>
          <w:szCs w:val="20"/>
          <w:lang w:eastAsia="es-GT"/>
        </w:rPr>
        <w:t>. En una sola línea debajo de cada título de la pestaña.</w:t>
      </w:r>
      <w:r w:rsidR="00063A37">
        <w:rPr>
          <w:rFonts w:ascii="Arial" w:eastAsia="Times New Roman" w:hAnsi="Arial" w:cs="Arial"/>
          <w:color w:val="000000"/>
          <w:sz w:val="20"/>
          <w:szCs w:val="20"/>
          <w:lang w:eastAsia="es-GT"/>
        </w:rPr>
        <w:t xml:space="preserve"> (</w:t>
      </w:r>
      <w:r w:rsidR="00F64738">
        <w:rPr>
          <w:rFonts w:ascii="Arial" w:eastAsia="Times New Roman" w:hAnsi="Arial" w:cs="Arial"/>
          <w:color w:val="000000"/>
          <w:sz w:val="20"/>
          <w:szCs w:val="20"/>
          <w:lang w:eastAsia="es-GT"/>
        </w:rPr>
        <w:t xml:space="preserve">Equipo de everis deberá </w:t>
      </w:r>
      <w:r w:rsidR="00063A37">
        <w:rPr>
          <w:rFonts w:ascii="Arial" w:eastAsia="Times New Roman" w:hAnsi="Arial" w:cs="Arial"/>
          <w:color w:val="000000"/>
          <w:sz w:val="20"/>
          <w:szCs w:val="20"/>
          <w:lang w:eastAsia="es-GT"/>
        </w:rPr>
        <w:t>revisar con GAMA para obtener la información)</w:t>
      </w:r>
    </w:p>
    <w:p w14:paraId="0454971B" w14:textId="6B3F2C6C" w:rsidR="00403C08" w:rsidRDefault="00403C08" w:rsidP="003A51A1">
      <w:pPr>
        <w:spacing w:before="120" w:after="0" w:line="240" w:lineRule="auto"/>
        <w:jc w:val="both"/>
        <w:rPr>
          <w:rFonts w:ascii="Arial" w:eastAsia="Times New Roman" w:hAnsi="Arial" w:cs="Arial"/>
          <w:color w:val="000000"/>
          <w:sz w:val="20"/>
          <w:szCs w:val="20"/>
          <w:lang w:eastAsia="es-GT"/>
        </w:rPr>
      </w:pPr>
    </w:p>
    <w:p w14:paraId="3ECD1249" w14:textId="71980884" w:rsidR="004F4D61" w:rsidRDefault="00063A37" w:rsidP="003A51A1">
      <w:pPr>
        <w:spacing w:before="120" w:after="0" w:line="240" w:lineRule="auto"/>
        <w:jc w:val="both"/>
        <w:rPr>
          <w:rFonts w:ascii="Arial" w:eastAsia="Times New Roman" w:hAnsi="Arial" w:cs="Arial"/>
          <w:color w:val="000000"/>
          <w:sz w:val="20"/>
          <w:szCs w:val="20"/>
          <w:lang w:eastAsia="es-GT"/>
        </w:rPr>
      </w:pPr>
      <w:r>
        <w:rPr>
          <w:noProof/>
        </w:rPr>
        <w:drawing>
          <wp:anchor distT="0" distB="0" distL="114300" distR="114300" simplePos="0" relativeHeight="251701248" behindDoc="0" locked="0" layoutInCell="1" allowOverlap="1" wp14:anchorId="473C9A4C" wp14:editId="708BB5B3">
            <wp:simplePos x="0" y="0"/>
            <wp:positionH relativeFrom="margin">
              <wp:align>left</wp:align>
            </wp:positionH>
            <wp:positionV relativeFrom="paragraph">
              <wp:posOffset>893445</wp:posOffset>
            </wp:positionV>
            <wp:extent cx="4025900" cy="266700"/>
            <wp:effectExtent l="0" t="0" r="0" b="0"/>
            <wp:wrapNone/>
            <wp:docPr id="50" name="Imagen 5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Word&#10;&#10;Descripción generada automáticamente"/>
                    <pic:cNvPicPr/>
                  </pic:nvPicPr>
                  <pic:blipFill rotWithShape="1">
                    <a:blip r:embed="rId72">
                      <a:extLst>
                        <a:ext uri="{28A0092B-C50C-407E-A947-70E740481C1C}">
                          <a14:useLocalDpi xmlns:a14="http://schemas.microsoft.com/office/drawing/2010/main" val="0"/>
                        </a:ext>
                      </a:extLst>
                    </a:blip>
                    <a:srcRect l="21474" t="35918" r="27724" b="58096"/>
                    <a:stretch/>
                  </pic:blipFill>
                  <pic:spPr bwMode="auto">
                    <a:xfrm>
                      <a:off x="0" y="0"/>
                      <a:ext cx="402590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08">
        <w:rPr>
          <w:noProof/>
        </w:rPr>
        <w:drawing>
          <wp:inline distT="0" distB="0" distL="0" distR="0" wp14:anchorId="30AFC835" wp14:editId="78B0C689">
            <wp:extent cx="3829050" cy="3122828"/>
            <wp:effectExtent l="0" t="0" r="0" b="190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rotWithShape="1">
                    <a:blip r:embed="rId73"/>
                    <a:srcRect l="15545" t="13398" r="28846" b="5929"/>
                    <a:stretch/>
                  </pic:blipFill>
                  <pic:spPr bwMode="auto">
                    <a:xfrm>
                      <a:off x="0" y="0"/>
                      <a:ext cx="3838276" cy="3130352"/>
                    </a:xfrm>
                    <a:prstGeom prst="rect">
                      <a:avLst/>
                    </a:prstGeom>
                    <a:ln>
                      <a:noFill/>
                    </a:ln>
                    <a:extLst>
                      <a:ext uri="{53640926-AAD7-44D8-BBD7-CCE9431645EC}">
                        <a14:shadowObscured xmlns:a14="http://schemas.microsoft.com/office/drawing/2010/main"/>
                      </a:ext>
                    </a:extLst>
                  </pic:spPr>
                </pic:pic>
              </a:graphicData>
            </a:graphic>
          </wp:inline>
        </w:drawing>
      </w:r>
    </w:p>
    <w:p w14:paraId="71E517BD" w14:textId="2E4A313D" w:rsidR="00403C08" w:rsidRDefault="00403C08" w:rsidP="003A51A1">
      <w:pPr>
        <w:spacing w:before="120" w:after="0" w:line="240" w:lineRule="auto"/>
        <w:jc w:val="both"/>
        <w:rPr>
          <w:rFonts w:ascii="Arial" w:eastAsia="Times New Roman" w:hAnsi="Arial" w:cs="Arial"/>
          <w:color w:val="000000"/>
          <w:sz w:val="20"/>
          <w:szCs w:val="20"/>
          <w:lang w:eastAsia="es-GT"/>
        </w:rPr>
      </w:pPr>
    </w:p>
    <w:p w14:paraId="75B2E3AF" w14:textId="57BB7DAF" w:rsidR="00403C08" w:rsidRDefault="00403C08" w:rsidP="003A51A1">
      <w:pPr>
        <w:spacing w:before="120" w:after="0" w:line="240" w:lineRule="auto"/>
        <w:jc w:val="both"/>
        <w:rPr>
          <w:rFonts w:ascii="Arial" w:eastAsia="Times New Roman" w:hAnsi="Arial" w:cs="Arial"/>
          <w:color w:val="000000"/>
          <w:sz w:val="20"/>
          <w:szCs w:val="20"/>
          <w:lang w:eastAsia="es-GT"/>
        </w:rPr>
      </w:pPr>
    </w:p>
    <w:p w14:paraId="622DB602" w14:textId="22CAB7E0" w:rsidR="00403C08" w:rsidRDefault="00063A37" w:rsidP="003A51A1">
      <w:pPr>
        <w:spacing w:before="120" w:after="0" w:line="240" w:lineRule="auto"/>
        <w:jc w:val="both"/>
        <w:rPr>
          <w:rFonts w:ascii="Arial" w:eastAsia="Times New Roman" w:hAnsi="Arial" w:cs="Arial"/>
          <w:color w:val="000000"/>
          <w:sz w:val="20"/>
          <w:szCs w:val="20"/>
          <w:lang w:eastAsia="es-GT"/>
        </w:rPr>
      </w:pPr>
      <w:r>
        <w:rPr>
          <w:noProof/>
        </w:rPr>
        <w:lastRenderedPageBreak/>
        <w:drawing>
          <wp:anchor distT="0" distB="0" distL="114300" distR="114300" simplePos="0" relativeHeight="251703296" behindDoc="0" locked="0" layoutInCell="1" allowOverlap="1" wp14:anchorId="55FCDB6C" wp14:editId="544D55E5">
            <wp:simplePos x="0" y="0"/>
            <wp:positionH relativeFrom="margin">
              <wp:posOffset>28575</wp:posOffset>
            </wp:positionH>
            <wp:positionV relativeFrom="paragraph">
              <wp:posOffset>628015</wp:posOffset>
            </wp:positionV>
            <wp:extent cx="4025900" cy="266700"/>
            <wp:effectExtent l="0" t="0" r="0" b="0"/>
            <wp:wrapNone/>
            <wp:docPr id="68" name="Imagen 6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Word&#10;&#10;Descripción generada automáticamente"/>
                    <pic:cNvPicPr/>
                  </pic:nvPicPr>
                  <pic:blipFill rotWithShape="1">
                    <a:blip r:embed="rId72">
                      <a:extLst>
                        <a:ext uri="{28A0092B-C50C-407E-A947-70E740481C1C}">
                          <a14:useLocalDpi xmlns:a14="http://schemas.microsoft.com/office/drawing/2010/main" val="0"/>
                        </a:ext>
                      </a:extLst>
                    </a:blip>
                    <a:srcRect l="21474" t="35918" r="27724" b="58096"/>
                    <a:stretch/>
                  </pic:blipFill>
                  <pic:spPr bwMode="auto">
                    <a:xfrm>
                      <a:off x="0" y="0"/>
                      <a:ext cx="402590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08">
        <w:rPr>
          <w:noProof/>
        </w:rPr>
        <w:drawing>
          <wp:inline distT="0" distB="0" distL="0" distR="0" wp14:anchorId="3384B09B" wp14:editId="70666201">
            <wp:extent cx="6092142" cy="3038475"/>
            <wp:effectExtent l="0" t="0" r="4445"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rotWithShape="1">
                    <a:blip r:embed="rId74"/>
                    <a:srcRect l="16988" t="23090" r="18750" b="19897"/>
                    <a:stretch/>
                  </pic:blipFill>
                  <pic:spPr bwMode="auto">
                    <a:xfrm>
                      <a:off x="0" y="0"/>
                      <a:ext cx="6106000" cy="3045387"/>
                    </a:xfrm>
                    <a:prstGeom prst="rect">
                      <a:avLst/>
                    </a:prstGeom>
                    <a:ln>
                      <a:noFill/>
                    </a:ln>
                    <a:extLst>
                      <a:ext uri="{53640926-AAD7-44D8-BBD7-CCE9431645EC}">
                        <a14:shadowObscured xmlns:a14="http://schemas.microsoft.com/office/drawing/2010/main"/>
                      </a:ext>
                    </a:extLst>
                  </pic:spPr>
                </pic:pic>
              </a:graphicData>
            </a:graphic>
          </wp:inline>
        </w:drawing>
      </w:r>
    </w:p>
    <w:p w14:paraId="3C41D8A2" w14:textId="2F8382AF" w:rsidR="00403C08" w:rsidRDefault="00403C08" w:rsidP="003A51A1">
      <w:pPr>
        <w:spacing w:before="120" w:after="0" w:line="240" w:lineRule="auto"/>
        <w:jc w:val="both"/>
        <w:rPr>
          <w:rFonts w:ascii="Arial" w:eastAsia="Times New Roman" w:hAnsi="Arial" w:cs="Arial"/>
          <w:color w:val="000000"/>
          <w:sz w:val="20"/>
          <w:szCs w:val="20"/>
          <w:lang w:eastAsia="es-GT"/>
        </w:rPr>
      </w:pPr>
    </w:p>
    <w:p w14:paraId="7834A6DC" w14:textId="02BD5A69" w:rsidR="00403C08" w:rsidRDefault="00063A37" w:rsidP="003A51A1">
      <w:pPr>
        <w:spacing w:before="120" w:after="0" w:line="240" w:lineRule="auto"/>
        <w:jc w:val="both"/>
        <w:rPr>
          <w:rFonts w:ascii="Arial" w:eastAsia="Times New Roman" w:hAnsi="Arial" w:cs="Arial"/>
          <w:color w:val="000000"/>
          <w:sz w:val="20"/>
          <w:szCs w:val="20"/>
          <w:lang w:eastAsia="es-GT"/>
        </w:rPr>
      </w:pPr>
      <w:r>
        <w:rPr>
          <w:noProof/>
        </w:rPr>
        <w:drawing>
          <wp:anchor distT="0" distB="0" distL="114300" distR="114300" simplePos="0" relativeHeight="251705344" behindDoc="0" locked="0" layoutInCell="1" allowOverlap="1" wp14:anchorId="35421974" wp14:editId="45567D16">
            <wp:simplePos x="0" y="0"/>
            <wp:positionH relativeFrom="margin">
              <wp:posOffset>-9525</wp:posOffset>
            </wp:positionH>
            <wp:positionV relativeFrom="paragraph">
              <wp:posOffset>294640</wp:posOffset>
            </wp:positionV>
            <wp:extent cx="4025900" cy="266700"/>
            <wp:effectExtent l="0" t="0" r="0" b="0"/>
            <wp:wrapNone/>
            <wp:docPr id="70" name="Imagen 7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Word&#10;&#10;Descripción generada automáticamente"/>
                    <pic:cNvPicPr/>
                  </pic:nvPicPr>
                  <pic:blipFill rotWithShape="1">
                    <a:blip r:embed="rId72">
                      <a:extLst>
                        <a:ext uri="{28A0092B-C50C-407E-A947-70E740481C1C}">
                          <a14:useLocalDpi xmlns:a14="http://schemas.microsoft.com/office/drawing/2010/main" val="0"/>
                        </a:ext>
                      </a:extLst>
                    </a:blip>
                    <a:srcRect l="21474" t="35918" r="27724" b="58096"/>
                    <a:stretch/>
                  </pic:blipFill>
                  <pic:spPr bwMode="auto">
                    <a:xfrm>
                      <a:off x="0" y="0"/>
                      <a:ext cx="402590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08">
        <w:rPr>
          <w:noProof/>
        </w:rPr>
        <w:drawing>
          <wp:inline distT="0" distB="0" distL="0" distR="0" wp14:anchorId="388E3E93" wp14:editId="1D5937C6">
            <wp:extent cx="5052332" cy="2257425"/>
            <wp:effectExtent l="0" t="0" r="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rotWithShape="1">
                    <a:blip r:embed="rId75"/>
                    <a:srcRect l="16988" t="29932" r="15224" b="16191"/>
                    <a:stretch/>
                  </pic:blipFill>
                  <pic:spPr bwMode="auto">
                    <a:xfrm>
                      <a:off x="0" y="0"/>
                      <a:ext cx="5055068" cy="2258648"/>
                    </a:xfrm>
                    <a:prstGeom prst="rect">
                      <a:avLst/>
                    </a:prstGeom>
                    <a:ln>
                      <a:noFill/>
                    </a:ln>
                    <a:extLst>
                      <a:ext uri="{53640926-AAD7-44D8-BBD7-CCE9431645EC}">
                        <a14:shadowObscured xmlns:a14="http://schemas.microsoft.com/office/drawing/2010/main"/>
                      </a:ext>
                    </a:extLst>
                  </pic:spPr>
                </pic:pic>
              </a:graphicData>
            </a:graphic>
          </wp:inline>
        </w:drawing>
      </w:r>
    </w:p>
    <w:p w14:paraId="09DAB93F" w14:textId="68E09719" w:rsidR="00403C08" w:rsidRDefault="00403C08" w:rsidP="003A51A1">
      <w:pPr>
        <w:spacing w:before="120" w:after="0" w:line="240" w:lineRule="auto"/>
        <w:jc w:val="both"/>
        <w:rPr>
          <w:rFonts w:ascii="Arial" w:eastAsia="Times New Roman" w:hAnsi="Arial" w:cs="Arial"/>
          <w:color w:val="000000"/>
          <w:sz w:val="20"/>
          <w:szCs w:val="20"/>
          <w:lang w:eastAsia="es-GT"/>
        </w:rPr>
      </w:pPr>
    </w:p>
    <w:p w14:paraId="0B118588" w14:textId="384CC93C" w:rsidR="00403C08" w:rsidRDefault="00063A37" w:rsidP="003A51A1">
      <w:pPr>
        <w:spacing w:before="120" w:after="0" w:line="240" w:lineRule="auto"/>
        <w:jc w:val="both"/>
        <w:rPr>
          <w:rFonts w:ascii="Arial" w:eastAsia="Times New Roman" w:hAnsi="Arial" w:cs="Arial"/>
          <w:color w:val="000000"/>
          <w:sz w:val="20"/>
          <w:szCs w:val="20"/>
          <w:lang w:eastAsia="es-GT"/>
        </w:rPr>
      </w:pPr>
      <w:r>
        <w:rPr>
          <w:noProof/>
        </w:rPr>
        <w:lastRenderedPageBreak/>
        <w:drawing>
          <wp:anchor distT="0" distB="0" distL="114300" distR="114300" simplePos="0" relativeHeight="251707392" behindDoc="0" locked="0" layoutInCell="1" allowOverlap="1" wp14:anchorId="74D0E267" wp14:editId="4BF7469C">
            <wp:simplePos x="0" y="0"/>
            <wp:positionH relativeFrom="margin">
              <wp:posOffset>57150</wp:posOffset>
            </wp:positionH>
            <wp:positionV relativeFrom="paragraph">
              <wp:posOffset>732790</wp:posOffset>
            </wp:positionV>
            <wp:extent cx="4025900" cy="266700"/>
            <wp:effectExtent l="0" t="0" r="0" b="0"/>
            <wp:wrapNone/>
            <wp:docPr id="73" name="Imagen 7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Word&#10;&#10;Descripción generada automáticamente"/>
                    <pic:cNvPicPr/>
                  </pic:nvPicPr>
                  <pic:blipFill rotWithShape="1">
                    <a:blip r:embed="rId72">
                      <a:extLst>
                        <a:ext uri="{28A0092B-C50C-407E-A947-70E740481C1C}">
                          <a14:useLocalDpi xmlns:a14="http://schemas.microsoft.com/office/drawing/2010/main" val="0"/>
                        </a:ext>
                      </a:extLst>
                    </a:blip>
                    <a:srcRect l="21474" t="35918" r="27724" b="58096"/>
                    <a:stretch/>
                  </pic:blipFill>
                  <pic:spPr bwMode="auto">
                    <a:xfrm>
                      <a:off x="0" y="0"/>
                      <a:ext cx="402590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08">
        <w:rPr>
          <w:noProof/>
        </w:rPr>
        <w:drawing>
          <wp:inline distT="0" distB="0" distL="0" distR="0" wp14:anchorId="5560C2A1" wp14:editId="63185A4B">
            <wp:extent cx="4981575" cy="2695199"/>
            <wp:effectExtent l="0" t="0" r="0" b="0"/>
            <wp:docPr id="57" name="Imagen 5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10;&#10;Descripción generada automáticamente"/>
                    <pic:cNvPicPr/>
                  </pic:nvPicPr>
                  <pic:blipFill rotWithShape="1">
                    <a:blip r:embed="rId76"/>
                    <a:srcRect l="17308" t="22520" r="29968" b="26739"/>
                    <a:stretch/>
                  </pic:blipFill>
                  <pic:spPr bwMode="auto">
                    <a:xfrm>
                      <a:off x="0" y="0"/>
                      <a:ext cx="4994513" cy="2702199"/>
                    </a:xfrm>
                    <a:prstGeom prst="rect">
                      <a:avLst/>
                    </a:prstGeom>
                    <a:ln>
                      <a:noFill/>
                    </a:ln>
                    <a:extLst>
                      <a:ext uri="{53640926-AAD7-44D8-BBD7-CCE9431645EC}">
                        <a14:shadowObscured xmlns:a14="http://schemas.microsoft.com/office/drawing/2010/main"/>
                      </a:ext>
                    </a:extLst>
                  </pic:spPr>
                </pic:pic>
              </a:graphicData>
            </a:graphic>
          </wp:inline>
        </w:drawing>
      </w:r>
    </w:p>
    <w:p w14:paraId="725251CA" w14:textId="13E27980" w:rsidR="00C83983" w:rsidRDefault="00C83983" w:rsidP="003A51A1">
      <w:pPr>
        <w:spacing w:before="120" w:after="0" w:line="240" w:lineRule="auto"/>
        <w:jc w:val="both"/>
        <w:rPr>
          <w:rFonts w:ascii="Arial" w:eastAsia="Times New Roman" w:hAnsi="Arial" w:cs="Arial"/>
          <w:color w:val="000000"/>
          <w:sz w:val="20"/>
          <w:szCs w:val="20"/>
          <w:lang w:eastAsia="es-GT"/>
        </w:rPr>
      </w:pPr>
    </w:p>
    <w:p w14:paraId="2CAEC74E" w14:textId="771B6CB6" w:rsidR="00C83983" w:rsidRPr="00E934F9" w:rsidRDefault="00C83983"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Carga de documentos con caracteres especiales</w:t>
      </w:r>
      <w:r w:rsidR="00FE41CC">
        <w:rPr>
          <w:rFonts w:ascii="Arial" w:eastAsia="Times New Roman" w:hAnsi="Arial" w:cs="Arial"/>
          <w:b/>
          <w:bCs/>
          <w:color w:val="000080"/>
          <w:sz w:val="32"/>
          <w:szCs w:val="32"/>
          <w:lang w:eastAsia="es-GT"/>
        </w:rPr>
        <w:t xml:space="preserve"> (ZA)</w:t>
      </w:r>
    </w:p>
    <w:p w14:paraId="5A82B91A" w14:textId="473A12A5" w:rsidR="00C83983" w:rsidRDefault="00C83983" w:rsidP="003A51A1">
      <w:pPr>
        <w:spacing w:before="120" w:after="0" w:line="240" w:lineRule="auto"/>
        <w:jc w:val="both"/>
        <w:rPr>
          <w:rFonts w:ascii="Arial" w:eastAsia="Times New Roman" w:hAnsi="Arial" w:cs="Arial"/>
          <w:color w:val="000000"/>
          <w:sz w:val="20"/>
          <w:szCs w:val="20"/>
          <w:lang w:eastAsia="es-GT"/>
        </w:rPr>
      </w:pPr>
    </w:p>
    <w:p w14:paraId="19EA1012" w14:textId="7CF732D4" w:rsidR="00C83983" w:rsidRDefault="00C83983"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Se requiere que desde </w:t>
      </w:r>
      <w:proofErr w:type="spellStart"/>
      <w:r>
        <w:rPr>
          <w:rFonts w:ascii="Arial" w:eastAsia="Times New Roman" w:hAnsi="Arial" w:cs="Arial"/>
          <w:color w:val="000000"/>
          <w:sz w:val="20"/>
          <w:szCs w:val="20"/>
          <w:lang w:eastAsia="es-GT"/>
        </w:rPr>
        <w:t>ZonAliados</w:t>
      </w:r>
      <w:proofErr w:type="spellEnd"/>
      <w:r>
        <w:rPr>
          <w:rFonts w:ascii="Arial" w:eastAsia="Times New Roman" w:hAnsi="Arial" w:cs="Arial"/>
          <w:color w:val="000000"/>
          <w:sz w:val="20"/>
          <w:szCs w:val="20"/>
          <w:lang w:eastAsia="es-GT"/>
        </w:rPr>
        <w:t>, permita la carga de documentos con caracteres especiale</w:t>
      </w:r>
      <w:r w:rsidR="009D24E9">
        <w:rPr>
          <w:rFonts w:ascii="Arial" w:eastAsia="Times New Roman" w:hAnsi="Arial" w:cs="Arial"/>
          <w:color w:val="000000"/>
          <w:sz w:val="20"/>
          <w:szCs w:val="20"/>
          <w:lang w:eastAsia="es-GT"/>
        </w:rPr>
        <w:t>s, números, acentos, puntos, comas, alfanuméricos</w:t>
      </w:r>
    </w:p>
    <w:p w14:paraId="5284E4EA" w14:textId="567389D3" w:rsidR="00C83983" w:rsidRDefault="00C83983"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1A782275" wp14:editId="0B01DED7">
            <wp:extent cx="5612130" cy="1162050"/>
            <wp:effectExtent l="0" t="0" r="7620" b="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77"/>
                    <a:srcRect b="63172"/>
                    <a:stretch/>
                  </pic:blipFill>
                  <pic:spPr bwMode="auto">
                    <a:xfrm>
                      <a:off x="0" y="0"/>
                      <a:ext cx="5612130" cy="1162050"/>
                    </a:xfrm>
                    <a:prstGeom prst="rect">
                      <a:avLst/>
                    </a:prstGeom>
                    <a:ln>
                      <a:noFill/>
                    </a:ln>
                    <a:extLst>
                      <a:ext uri="{53640926-AAD7-44D8-BBD7-CCE9431645EC}">
                        <a14:shadowObscured xmlns:a14="http://schemas.microsoft.com/office/drawing/2010/main"/>
                      </a:ext>
                    </a:extLst>
                  </pic:spPr>
                </pic:pic>
              </a:graphicData>
            </a:graphic>
          </wp:inline>
        </w:drawing>
      </w:r>
    </w:p>
    <w:p w14:paraId="297B5253" w14:textId="7B11F87D"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7B76D868" w14:textId="1958F782"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1C965C68" w14:textId="4EC40A30" w:rsidR="009D24E9" w:rsidRPr="00E934F9" w:rsidRDefault="009D24E9"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Avanzar folios desde las 4 pestañas (Datos, Comentarios, Bitácora, Adjuntos)</w:t>
      </w:r>
      <w:r w:rsidR="00FE41CC">
        <w:rPr>
          <w:rFonts w:ascii="Arial" w:eastAsia="Times New Roman" w:hAnsi="Arial" w:cs="Arial"/>
          <w:b/>
          <w:bCs/>
          <w:color w:val="000080"/>
          <w:sz w:val="32"/>
          <w:szCs w:val="32"/>
          <w:lang w:eastAsia="es-GT"/>
        </w:rPr>
        <w:t xml:space="preserve"> (ZA y GAMA)</w:t>
      </w:r>
    </w:p>
    <w:p w14:paraId="051BF518" w14:textId="122701F8"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7D834162" w14:textId="2F7058F2"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0410F7A3" w14:textId="41B7EDAF" w:rsidR="009D24E9" w:rsidRDefault="009D24E9" w:rsidP="003A51A1">
      <w:pPr>
        <w:spacing w:before="120" w:after="0" w:line="240" w:lineRule="auto"/>
        <w:jc w:val="both"/>
        <w:rPr>
          <w:rFonts w:ascii="Arial" w:eastAsia="Times New Roman" w:hAnsi="Arial" w:cs="Arial"/>
          <w:color w:val="000000"/>
          <w:sz w:val="20"/>
          <w:szCs w:val="20"/>
          <w:lang w:eastAsia="es-GT"/>
        </w:rPr>
      </w:pPr>
      <w:r w:rsidRPr="00DA515F">
        <w:rPr>
          <w:rFonts w:ascii="Arial" w:eastAsia="Times New Roman" w:hAnsi="Arial" w:cs="Arial"/>
          <w:color w:val="000000"/>
          <w:sz w:val="20"/>
          <w:szCs w:val="20"/>
          <w:lang w:eastAsia="es-GT"/>
        </w:rPr>
        <w:t xml:space="preserve">Se requiere que los botones que aparecen </w:t>
      </w:r>
      <w:proofErr w:type="gramStart"/>
      <w:r w:rsidRPr="00DA515F">
        <w:rPr>
          <w:rFonts w:ascii="Arial" w:eastAsia="Times New Roman" w:hAnsi="Arial" w:cs="Arial"/>
          <w:color w:val="000000"/>
          <w:sz w:val="20"/>
          <w:szCs w:val="20"/>
          <w:lang w:eastAsia="es-GT"/>
        </w:rPr>
        <w:t>de acuerdo a</w:t>
      </w:r>
      <w:proofErr w:type="gramEnd"/>
      <w:r w:rsidRPr="00DA515F">
        <w:rPr>
          <w:rFonts w:ascii="Arial" w:eastAsia="Times New Roman" w:hAnsi="Arial" w:cs="Arial"/>
          <w:color w:val="000000"/>
          <w:sz w:val="20"/>
          <w:szCs w:val="20"/>
          <w:lang w:eastAsia="es-GT"/>
        </w:rPr>
        <w:t xml:space="preserve"> cada estatus en la pestaña de Datos de una cotización, emisión o endoso, en la consulta de los folios desde </w:t>
      </w:r>
      <w:proofErr w:type="spellStart"/>
      <w:r w:rsidRPr="00DA515F">
        <w:rPr>
          <w:rFonts w:ascii="Arial" w:eastAsia="Times New Roman" w:hAnsi="Arial" w:cs="Arial"/>
          <w:color w:val="000000"/>
          <w:sz w:val="20"/>
          <w:szCs w:val="20"/>
          <w:lang w:eastAsia="es-GT"/>
        </w:rPr>
        <w:t>ZonAliados</w:t>
      </w:r>
      <w:proofErr w:type="spellEnd"/>
      <w:r w:rsidRPr="00DA515F">
        <w:rPr>
          <w:rFonts w:ascii="Arial" w:eastAsia="Times New Roman" w:hAnsi="Arial" w:cs="Arial"/>
          <w:color w:val="000000"/>
          <w:sz w:val="20"/>
          <w:szCs w:val="20"/>
          <w:lang w:eastAsia="es-GT"/>
        </w:rPr>
        <w:t xml:space="preserve">, aparezcan en las 3 pestañas restantes, esto es, replicar la funcionalidad de los botones en las 4 pestañas y que tengan la misma función, desde la pestaña que se </w:t>
      </w:r>
      <w:proofErr w:type="spellStart"/>
      <w:r w:rsidRPr="00DA515F">
        <w:rPr>
          <w:rFonts w:ascii="Arial" w:eastAsia="Times New Roman" w:hAnsi="Arial" w:cs="Arial"/>
          <w:color w:val="000000"/>
          <w:sz w:val="20"/>
          <w:szCs w:val="20"/>
          <w:lang w:eastAsia="es-GT"/>
        </w:rPr>
        <w:t>de</w:t>
      </w:r>
      <w:proofErr w:type="spellEnd"/>
      <w:r w:rsidRPr="00DA515F">
        <w:rPr>
          <w:rFonts w:ascii="Arial" w:eastAsia="Times New Roman" w:hAnsi="Arial" w:cs="Arial"/>
          <w:color w:val="000000"/>
          <w:sz w:val="20"/>
          <w:szCs w:val="20"/>
          <w:lang w:eastAsia="es-GT"/>
        </w:rPr>
        <w:t xml:space="preserve"> clic, por ejemplo:  si desde comentarios da clic en continuar, el folio avance,</w:t>
      </w:r>
      <w:r>
        <w:rPr>
          <w:rFonts w:ascii="Arial" w:eastAsia="Times New Roman" w:hAnsi="Arial" w:cs="Arial"/>
          <w:color w:val="000000"/>
          <w:sz w:val="20"/>
          <w:szCs w:val="20"/>
          <w:lang w:eastAsia="es-GT"/>
        </w:rPr>
        <w:t xml:space="preserve"> etc.</w:t>
      </w:r>
    </w:p>
    <w:p w14:paraId="48261E54" w14:textId="24C1962A" w:rsidR="009D24E9" w:rsidRDefault="000E251A" w:rsidP="003A51A1">
      <w:pPr>
        <w:spacing w:before="120" w:after="0" w:line="240" w:lineRule="auto"/>
        <w:jc w:val="both"/>
        <w:rPr>
          <w:rFonts w:ascii="Arial" w:eastAsia="Times New Roman" w:hAnsi="Arial" w:cs="Arial"/>
          <w:color w:val="000000"/>
          <w:sz w:val="20"/>
          <w:szCs w:val="20"/>
          <w:lang w:eastAsia="es-GT"/>
        </w:rPr>
      </w:pPr>
      <w:moveToRangeStart w:id="3" w:author="Moreno Rodriguez, Mauricio" w:date="2022-02-28T11:28:00Z" w:name="move96940097"/>
      <w:moveTo w:id="4" w:author="Moreno Rodriguez, Mauricio" w:date="2022-02-28T11:28:00Z">
        <w:r>
          <w:rPr>
            <w:noProof/>
          </w:rPr>
          <w:lastRenderedPageBreak/>
          <w:drawing>
            <wp:inline distT="0" distB="0" distL="0" distR="0" wp14:anchorId="31AA7D56" wp14:editId="0F3D6302">
              <wp:extent cx="5943600" cy="2228850"/>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rotWithShape="1">
                      <a:blip r:embed="rId78"/>
                      <a:srcRect t="27935" b="5360"/>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moveTo>
      <w:moveToRangeEnd w:id="3"/>
    </w:p>
    <w:p w14:paraId="63F7EAA7" w14:textId="02643CD8" w:rsidR="009D24E9" w:rsidRDefault="009D24E9" w:rsidP="003A51A1">
      <w:pPr>
        <w:spacing w:before="120" w:after="0" w:line="240" w:lineRule="auto"/>
        <w:jc w:val="both"/>
        <w:rPr>
          <w:rFonts w:ascii="Arial" w:eastAsia="Times New Roman" w:hAnsi="Arial" w:cs="Arial"/>
          <w:color w:val="000000"/>
          <w:sz w:val="20"/>
          <w:szCs w:val="20"/>
          <w:lang w:eastAsia="es-GT"/>
        </w:rPr>
      </w:pPr>
      <w:moveFromRangeStart w:id="5" w:author="Moreno Rodriguez, Mauricio" w:date="2022-02-28T11:28:00Z" w:name="move96940097"/>
      <w:moveFrom w:id="6" w:author="Moreno Rodriguez, Mauricio" w:date="2022-02-28T11:28:00Z">
        <w:r w:rsidDel="000E251A">
          <w:rPr>
            <w:noProof/>
          </w:rPr>
          <w:drawing>
            <wp:inline distT="0" distB="0" distL="0" distR="0" wp14:anchorId="56BE7015" wp14:editId="15BE11DD">
              <wp:extent cx="5943600" cy="2228850"/>
              <wp:effectExtent l="0" t="0" r="0" b="0"/>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rotWithShape="1">
                      <a:blip r:embed="rId78"/>
                      <a:srcRect t="27935" b="5360"/>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5"/>
    </w:p>
    <w:p w14:paraId="7DC144F7" w14:textId="37BFFBB1"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5B2775D0" w14:textId="13DF9577"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0375B519" w14:textId="07FD3120" w:rsidR="009D24E9" w:rsidRDefault="009D24E9" w:rsidP="003A51A1">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71552" behindDoc="0" locked="0" layoutInCell="1" allowOverlap="1" wp14:anchorId="17525E03" wp14:editId="778BF71C">
                <wp:simplePos x="0" y="0"/>
                <wp:positionH relativeFrom="column">
                  <wp:posOffset>-330</wp:posOffset>
                </wp:positionH>
                <wp:positionV relativeFrom="paragraph">
                  <wp:posOffset>2637475</wp:posOffset>
                </wp:positionV>
                <wp:extent cx="3412080" cy="134280"/>
                <wp:effectExtent l="76200" t="133350" r="131445" b="170815"/>
                <wp:wrapNone/>
                <wp:docPr id="63" name="Entrada de lápiz 63"/>
                <wp:cNvGraphicFramePr/>
                <a:graphic xmlns:a="http://schemas.openxmlformats.org/drawingml/2006/main">
                  <a:graphicData uri="http://schemas.microsoft.com/office/word/2010/wordprocessingInk">
                    <w14:contentPart bwMode="auto" r:id="rId79">
                      <w14:nvContentPartPr>
                        <w14:cNvContentPartPr/>
                      </w14:nvContentPartPr>
                      <w14:xfrm>
                        <a:off x="0" y="0"/>
                        <a:ext cx="3412080" cy="134280"/>
                      </w14:xfrm>
                    </w14:contentPart>
                  </a:graphicData>
                </a:graphic>
              </wp:anchor>
            </w:drawing>
          </mc:Choice>
          <mc:Fallback>
            <w:pict>
              <v:shape w14:anchorId="64F93687" id="Entrada de lápiz 63" o:spid="_x0000_s1026" type="#_x0000_t75" style="position:absolute;margin-left:-4.3pt;margin-top:199.2pt;width:277.15pt;height:27.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">
                <v:imagedata r:id="rId80" o:title=""/>
              </v:shape>
            </w:pict>
          </mc:Fallback>
        </mc:AlternateContent>
      </w:r>
      <w:r>
        <w:rPr>
          <w:noProof/>
        </w:rPr>
        <w:drawing>
          <wp:inline distT="0" distB="0" distL="0" distR="0" wp14:anchorId="655E1251" wp14:editId="081DAC6C">
            <wp:extent cx="3990975" cy="2686050"/>
            <wp:effectExtent l="0" t="0" r="9525" b="0"/>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rotWithShape="1">
                    <a:blip r:embed="rId81"/>
                    <a:srcRect l="15545" t="14539" r="17308" b="5074"/>
                    <a:stretch/>
                  </pic:blipFill>
                  <pic:spPr bwMode="auto">
                    <a:xfrm>
                      <a:off x="0" y="0"/>
                      <a:ext cx="3990975" cy="2686050"/>
                    </a:xfrm>
                    <a:prstGeom prst="rect">
                      <a:avLst/>
                    </a:prstGeom>
                    <a:ln>
                      <a:noFill/>
                    </a:ln>
                    <a:extLst>
                      <a:ext uri="{53640926-AAD7-44D8-BBD7-CCE9431645EC}">
                        <a14:shadowObscured xmlns:a14="http://schemas.microsoft.com/office/drawing/2010/main"/>
                      </a:ext>
                    </a:extLst>
                  </pic:spPr>
                </pic:pic>
              </a:graphicData>
            </a:graphic>
          </wp:inline>
        </w:drawing>
      </w:r>
    </w:p>
    <w:p w14:paraId="59495FFD" w14:textId="72732A4A"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1C9C4E3C" w14:textId="5D3D6DC0" w:rsidR="009D24E9" w:rsidRDefault="009D24E9" w:rsidP="003A51A1">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42F3DEA9" wp14:editId="1C838D73">
            <wp:extent cx="4191000" cy="2657475"/>
            <wp:effectExtent l="0" t="0" r="0" b="9525"/>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rotWithShape="1">
                    <a:blip r:embed="rId82"/>
                    <a:srcRect l="14744" t="13398" r="14744" b="7070"/>
                    <a:stretch/>
                  </pic:blipFill>
                  <pic:spPr bwMode="auto">
                    <a:xfrm>
                      <a:off x="0" y="0"/>
                      <a:ext cx="4191000" cy="2657475"/>
                    </a:xfrm>
                    <a:prstGeom prst="rect">
                      <a:avLst/>
                    </a:prstGeom>
                    <a:ln>
                      <a:noFill/>
                    </a:ln>
                    <a:extLst>
                      <a:ext uri="{53640926-AAD7-44D8-BBD7-CCE9431645EC}">
                        <a14:shadowObscured xmlns:a14="http://schemas.microsoft.com/office/drawing/2010/main"/>
                      </a:ext>
                    </a:extLst>
                  </pic:spPr>
                </pic:pic>
              </a:graphicData>
            </a:graphic>
          </wp:inline>
        </w:drawing>
      </w:r>
    </w:p>
    <w:p w14:paraId="53E35168" w14:textId="7A92FBC6" w:rsidR="009D24E9" w:rsidRDefault="009D24E9" w:rsidP="003A51A1">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72576" behindDoc="0" locked="0" layoutInCell="1" allowOverlap="1" wp14:anchorId="73D1C207" wp14:editId="04DF78BD">
                <wp:simplePos x="0" y="0"/>
                <wp:positionH relativeFrom="column">
                  <wp:posOffset>28470</wp:posOffset>
                </wp:positionH>
                <wp:positionV relativeFrom="paragraph">
                  <wp:posOffset>855165</wp:posOffset>
                </wp:positionV>
                <wp:extent cx="3771000" cy="135720"/>
                <wp:effectExtent l="95250" t="133350" r="96520" b="169545"/>
                <wp:wrapNone/>
                <wp:docPr id="64" name="Entrada de lápiz 64"/>
                <wp:cNvGraphicFramePr/>
                <a:graphic xmlns:a="http://schemas.openxmlformats.org/drawingml/2006/main">
                  <a:graphicData uri="http://schemas.microsoft.com/office/word/2010/wordprocessingInk">
                    <w14:contentPart bwMode="auto" r:id="rId83">
                      <w14:nvContentPartPr>
                        <w14:cNvContentPartPr/>
                      </w14:nvContentPartPr>
                      <w14:xfrm>
                        <a:off x="0" y="0"/>
                        <a:ext cx="3771000" cy="135720"/>
                      </w14:xfrm>
                    </w14:contentPart>
                  </a:graphicData>
                </a:graphic>
              </wp:anchor>
            </w:drawing>
          </mc:Choice>
          <mc:Fallback>
            <w:pict>
              <v:shape w14:anchorId="3EF00B8D" id="Entrada de lápiz 64" o:spid="_x0000_s1026" type="#_x0000_t75" style="position:absolute;margin-left:-2pt;margin-top:58.85pt;width:305.45pt;height:27.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">
                <v:imagedata r:id="rId84" o:title=""/>
              </v:shape>
            </w:pict>
          </mc:Fallback>
        </mc:AlternateContent>
      </w:r>
      <w:r>
        <w:rPr>
          <w:noProof/>
        </w:rPr>
        <w:drawing>
          <wp:inline distT="0" distB="0" distL="0" distR="0" wp14:anchorId="0AEF5D46" wp14:editId="4A774922">
            <wp:extent cx="3848100" cy="876300"/>
            <wp:effectExtent l="0" t="0" r="0" b="0"/>
            <wp:docPr id="62" name="Imagen 62" descr="Interfaz de usuario gráfica, Aplicación,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 Calendario&#10;&#10;Descripción generada automáticamente"/>
                    <pic:cNvPicPr/>
                  </pic:nvPicPr>
                  <pic:blipFill rotWithShape="1">
                    <a:blip r:embed="rId85"/>
                    <a:srcRect l="16987" t="64423" r="18269" b="9351"/>
                    <a:stretch/>
                  </pic:blipFill>
                  <pic:spPr bwMode="auto">
                    <a:xfrm>
                      <a:off x="0" y="0"/>
                      <a:ext cx="3848100" cy="876300"/>
                    </a:xfrm>
                    <a:prstGeom prst="rect">
                      <a:avLst/>
                    </a:prstGeom>
                    <a:ln>
                      <a:noFill/>
                    </a:ln>
                    <a:extLst>
                      <a:ext uri="{53640926-AAD7-44D8-BBD7-CCE9431645EC}">
                        <a14:shadowObscured xmlns:a14="http://schemas.microsoft.com/office/drawing/2010/main"/>
                      </a:ext>
                    </a:extLst>
                  </pic:spPr>
                </pic:pic>
              </a:graphicData>
            </a:graphic>
          </wp:inline>
        </w:drawing>
      </w:r>
    </w:p>
    <w:p w14:paraId="0DC0A008" w14:textId="31C7F9CC"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5FC6C500" w14:textId="0C278E1B"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6483520F" w14:textId="202529D1" w:rsidR="009D24E9" w:rsidRDefault="009D24E9" w:rsidP="003A51A1">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73600" behindDoc="0" locked="0" layoutInCell="1" allowOverlap="1" wp14:anchorId="7B8AFFCD" wp14:editId="4B284A59">
                <wp:simplePos x="0" y="0"/>
                <wp:positionH relativeFrom="column">
                  <wp:posOffset>104430</wp:posOffset>
                </wp:positionH>
                <wp:positionV relativeFrom="paragraph">
                  <wp:posOffset>2116195</wp:posOffset>
                </wp:positionV>
                <wp:extent cx="3847680" cy="154800"/>
                <wp:effectExtent l="95250" t="152400" r="133985" b="150495"/>
                <wp:wrapNone/>
                <wp:docPr id="69" name="Entrada de lápiz 69"/>
                <wp:cNvGraphicFramePr/>
                <a:graphic xmlns:a="http://schemas.openxmlformats.org/drawingml/2006/main">
                  <a:graphicData uri="http://schemas.microsoft.com/office/word/2010/wordprocessingInk">
                    <w14:contentPart bwMode="auto" r:id="rId86">
                      <w14:nvContentPartPr>
                        <w14:cNvContentPartPr/>
                      </w14:nvContentPartPr>
                      <w14:xfrm>
                        <a:off x="0" y="0"/>
                        <a:ext cx="3847680" cy="154800"/>
                      </w14:xfrm>
                    </w14:contentPart>
                  </a:graphicData>
                </a:graphic>
              </wp:anchor>
            </w:drawing>
          </mc:Choice>
          <mc:Fallback>
            <w:pict>
              <v:shape w14:anchorId="77D041EB" id="Entrada de lápiz 69" o:spid="_x0000_s1026" type="#_x0000_t75" style="position:absolute;margin-left:3.95pt;margin-top:158.15pt;width:311.45pt;height:29.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">
                <v:imagedata r:id="rId87" o:title=""/>
              </v:shape>
            </w:pict>
          </mc:Fallback>
        </mc:AlternateContent>
      </w:r>
      <w:r>
        <w:rPr>
          <w:noProof/>
        </w:rPr>
        <w:drawing>
          <wp:inline distT="0" distB="0" distL="0" distR="0" wp14:anchorId="18DA0744" wp14:editId="3EC3A930">
            <wp:extent cx="4029075" cy="2257425"/>
            <wp:effectExtent l="0" t="0" r="9525" b="9525"/>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rotWithShape="1">
                    <a:blip r:embed="rId88"/>
                    <a:srcRect l="17147" t="24516" r="15064" b="7925"/>
                    <a:stretch/>
                  </pic:blipFill>
                  <pic:spPr bwMode="auto">
                    <a:xfrm>
                      <a:off x="0" y="0"/>
                      <a:ext cx="4029075" cy="2257425"/>
                    </a:xfrm>
                    <a:prstGeom prst="rect">
                      <a:avLst/>
                    </a:prstGeom>
                    <a:ln>
                      <a:noFill/>
                    </a:ln>
                    <a:extLst>
                      <a:ext uri="{53640926-AAD7-44D8-BBD7-CCE9431645EC}">
                        <a14:shadowObscured xmlns:a14="http://schemas.microsoft.com/office/drawing/2010/main"/>
                      </a:ext>
                    </a:extLst>
                  </pic:spPr>
                </pic:pic>
              </a:graphicData>
            </a:graphic>
          </wp:inline>
        </w:drawing>
      </w:r>
    </w:p>
    <w:p w14:paraId="4CC1ECE0" w14:textId="530FE0F7" w:rsidR="009D24E9" w:rsidRDefault="009D24E9" w:rsidP="003A51A1">
      <w:pPr>
        <w:spacing w:before="120" w:after="0" w:line="240" w:lineRule="auto"/>
        <w:jc w:val="both"/>
        <w:rPr>
          <w:rFonts w:ascii="Arial" w:eastAsia="Times New Roman" w:hAnsi="Arial" w:cs="Arial"/>
          <w:color w:val="000000"/>
          <w:sz w:val="20"/>
          <w:szCs w:val="20"/>
          <w:lang w:eastAsia="es-GT"/>
        </w:rPr>
      </w:pPr>
    </w:p>
    <w:p w14:paraId="23363A46" w14:textId="417239BC" w:rsidR="009D24E9" w:rsidRDefault="009D24E9" w:rsidP="003A51A1">
      <w:pPr>
        <w:spacing w:before="120" w:after="0" w:line="240" w:lineRule="auto"/>
        <w:jc w:val="both"/>
        <w:rPr>
          <w:rFonts w:ascii="Arial" w:eastAsia="Times New Roman" w:hAnsi="Arial" w:cs="Arial"/>
          <w:color w:val="000000"/>
          <w:sz w:val="20"/>
          <w:szCs w:val="20"/>
          <w:lang w:eastAsia="es-GT"/>
        </w:rPr>
      </w:pPr>
      <w:r>
        <w:rPr>
          <w:noProof/>
        </w:rPr>
        <w:lastRenderedPageBreak/>
        <mc:AlternateContent>
          <mc:Choice Requires="wpi">
            <w:drawing>
              <wp:anchor distT="0" distB="0" distL="114300" distR="114300" simplePos="0" relativeHeight="251674624" behindDoc="0" locked="0" layoutInCell="1" allowOverlap="1" wp14:anchorId="5BE44DBE" wp14:editId="658A59D3">
                <wp:simplePos x="0" y="0"/>
                <wp:positionH relativeFrom="column">
                  <wp:posOffset>94710</wp:posOffset>
                </wp:positionH>
                <wp:positionV relativeFrom="paragraph">
                  <wp:posOffset>2109705</wp:posOffset>
                </wp:positionV>
                <wp:extent cx="2911680" cy="100800"/>
                <wp:effectExtent l="76200" t="133350" r="98425" b="166370"/>
                <wp:wrapNone/>
                <wp:docPr id="72" name="Entrada de lápiz 72"/>
                <wp:cNvGraphicFramePr/>
                <a:graphic xmlns:a="http://schemas.openxmlformats.org/drawingml/2006/main">
                  <a:graphicData uri="http://schemas.microsoft.com/office/word/2010/wordprocessingInk">
                    <w14:contentPart bwMode="auto" r:id="rId89">
                      <w14:nvContentPartPr>
                        <w14:cNvContentPartPr/>
                      </w14:nvContentPartPr>
                      <w14:xfrm>
                        <a:off x="0" y="0"/>
                        <a:ext cx="2911680" cy="100800"/>
                      </w14:xfrm>
                    </w14:contentPart>
                  </a:graphicData>
                </a:graphic>
              </wp:anchor>
            </w:drawing>
          </mc:Choice>
          <mc:Fallback>
            <w:pict>
              <v:shape w14:anchorId="0A112EF9" id="Entrada de lápiz 72" o:spid="_x0000_s1026" type="#_x0000_t75" style="position:absolute;margin-left:3.2pt;margin-top:157.6pt;width:237.75pt;height:24.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">
                <v:imagedata r:id="rId90" o:title=""/>
              </v:shape>
            </w:pict>
          </mc:Fallback>
        </mc:AlternateContent>
      </w:r>
      <w:r>
        <w:rPr>
          <w:noProof/>
        </w:rPr>
        <w:drawing>
          <wp:inline distT="0" distB="0" distL="0" distR="0" wp14:anchorId="3A3CB034" wp14:editId="329F98EC">
            <wp:extent cx="3514725" cy="2133600"/>
            <wp:effectExtent l="0" t="0" r="952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rotWithShape="1">
                    <a:blip r:embed="rId91"/>
                    <a:srcRect l="17308" t="29361" r="23558" b="6785"/>
                    <a:stretch/>
                  </pic:blipFill>
                  <pic:spPr bwMode="auto">
                    <a:xfrm>
                      <a:off x="0" y="0"/>
                      <a:ext cx="3514725" cy="2133600"/>
                    </a:xfrm>
                    <a:prstGeom prst="rect">
                      <a:avLst/>
                    </a:prstGeom>
                    <a:ln>
                      <a:noFill/>
                    </a:ln>
                    <a:extLst>
                      <a:ext uri="{53640926-AAD7-44D8-BBD7-CCE9431645EC}">
                        <a14:shadowObscured xmlns:a14="http://schemas.microsoft.com/office/drawing/2010/main"/>
                      </a:ext>
                    </a:extLst>
                  </pic:spPr>
                </pic:pic>
              </a:graphicData>
            </a:graphic>
          </wp:inline>
        </w:drawing>
      </w:r>
    </w:p>
    <w:p w14:paraId="561DC1F4" w14:textId="4EA6939E" w:rsidR="006216E2" w:rsidRDefault="006216E2" w:rsidP="003A51A1">
      <w:pPr>
        <w:spacing w:before="120" w:after="0" w:line="240" w:lineRule="auto"/>
        <w:jc w:val="both"/>
        <w:rPr>
          <w:rFonts w:ascii="Arial" w:eastAsia="Times New Roman" w:hAnsi="Arial" w:cs="Arial"/>
          <w:color w:val="000000"/>
          <w:sz w:val="20"/>
          <w:szCs w:val="20"/>
          <w:lang w:eastAsia="es-GT"/>
        </w:rPr>
      </w:pPr>
    </w:p>
    <w:p w14:paraId="6779F667" w14:textId="66B3729F" w:rsidR="006216E2" w:rsidRDefault="006216E2" w:rsidP="003A51A1">
      <w:pPr>
        <w:spacing w:before="120" w:after="0" w:line="240" w:lineRule="auto"/>
        <w:jc w:val="both"/>
        <w:rPr>
          <w:rFonts w:ascii="Arial" w:eastAsia="Times New Roman" w:hAnsi="Arial" w:cs="Arial"/>
          <w:color w:val="000000"/>
          <w:sz w:val="20"/>
          <w:szCs w:val="20"/>
          <w:lang w:eastAsia="es-GT"/>
        </w:rPr>
      </w:pPr>
    </w:p>
    <w:p w14:paraId="0D413294" w14:textId="0B7AB027" w:rsidR="00897209" w:rsidRDefault="00897209"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Para GAMA </w:t>
      </w:r>
      <w:proofErr w:type="gramStart"/>
      <w:r>
        <w:rPr>
          <w:rFonts w:ascii="Arial" w:eastAsia="Times New Roman" w:hAnsi="Arial" w:cs="Arial"/>
          <w:color w:val="000000"/>
          <w:sz w:val="20"/>
          <w:szCs w:val="20"/>
          <w:lang w:eastAsia="es-GT"/>
        </w:rPr>
        <w:t>en caso que</w:t>
      </w:r>
      <w:proofErr w:type="gramEnd"/>
      <w:r>
        <w:rPr>
          <w:rFonts w:ascii="Arial" w:eastAsia="Times New Roman" w:hAnsi="Arial" w:cs="Arial"/>
          <w:color w:val="000000"/>
          <w:sz w:val="20"/>
          <w:szCs w:val="20"/>
          <w:lang w:eastAsia="es-GT"/>
        </w:rPr>
        <w:t xml:space="preserve"> no aplique la pestaña “adjuntos” omitir en esta pestaña.</w:t>
      </w:r>
    </w:p>
    <w:p w14:paraId="09D264D4" w14:textId="105BC833" w:rsidR="00897209" w:rsidRDefault="00897209"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40FA207E" wp14:editId="6E56BB49">
            <wp:extent cx="4886325" cy="2409825"/>
            <wp:effectExtent l="0" t="0" r="9525" b="9525"/>
            <wp:docPr id="94" name="Imagen 9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Una captura de pantalla de una red social&#10;&#10;Descripción generada automáticamente"/>
                    <pic:cNvPicPr/>
                  </pic:nvPicPr>
                  <pic:blipFill rotWithShape="1">
                    <a:blip r:embed="rId92"/>
                    <a:srcRect l="17789" t="19384" b="8495"/>
                    <a:stretch/>
                  </pic:blipFill>
                  <pic:spPr bwMode="auto">
                    <a:xfrm>
                      <a:off x="0" y="0"/>
                      <a:ext cx="4886325" cy="2409825"/>
                    </a:xfrm>
                    <a:prstGeom prst="rect">
                      <a:avLst/>
                    </a:prstGeom>
                    <a:ln>
                      <a:noFill/>
                    </a:ln>
                    <a:extLst>
                      <a:ext uri="{53640926-AAD7-44D8-BBD7-CCE9431645EC}">
                        <a14:shadowObscured xmlns:a14="http://schemas.microsoft.com/office/drawing/2010/main"/>
                      </a:ext>
                    </a:extLst>
                  </pic:spPr>
                </pic:pic>
              </a:graphicData>
            </a:graphic>
          </wp:inline>
        </w:drawing>
      </w:r>
    </w:p>
    <w:p w14:paraId="2C1BF690" w14:textId="1B0FC05D" w:rsidR="00897209" w:rsidRDefault="00897209" w:rsidP="003A51A1">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88960" behindDoc="0" locked="0" layoutInCell="1" allowOverlap="1" wp14:anchorId="46536A4E" wp14:editId="5847623B">
                <wp:simplePos x="0" y="0"/>
                <wp:positionH relativeFrom="column">
                  <wp:posOffset>3485910</wp:posOffset>
                </wp:positionH>
                <wp:positionV relativeFrom="paragraph">
                  <wp:posOffset>142260</wp:posOffset>
                </wp:positionV>
                <wp:extent cx="1123200" cy="29160"/>
                <wp:effectExtent l="76200" t="133350" r="115570" b="180975"/>
                <wp:wrapNone/>
                <wp:docPr id="99" name="Entrada de lápiz 99"/>
                <wp:cNvGraphicFramePr/>
                <a:graphic xmlns:a="http://schemas.openxmlformats.org/drawingml/2006/main">
                  <a:graphicData uri="http://schemas.microsoft.com/office/word/2010/wordprocessingInk">
                    <w14:contentPart bwMode="auto" r:id="rId93">
                      <w14:nvContentPartPr>
                        <w14:cNvContentPartPr/>
                      </w14:nvContentPartPr>
                      <w14:xfrm>
                        <a:off x="0" y="0"/>
                        <a:ext cx="1123200" cy="29160"/>
                      </w14:xfrm>
                    </w14:contentPart>
                  </a:graphicData>
                </a:graphic>
              </wp:anchor>
            </w:drawing>
          </mc:Choice>
          <mc:Fallback>
            <w:pict>
              <v:shape w14:anchorId="2725F5F7" id="Entrada de lápiz 99" o:spid="_x0000_s1026" type="#_x0000_t75" style="position:absolute;margin-left:270.25pt;margin-top:2.7pt;width:96.95pt;height:19.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">
                <v:imagedata r:id="rId94" o:title=""/>
              </v:shape>
            </w:pict>
          </mc:Fallback>
        </mc:AlternateContent>
      </w:r>
      <w:r>
        <w:rPr>
          <w:noProof/>
        </w:rPr>
        <w:drawing>
          <wp:inline distT="0" distB="0" distL="0" distR="0" wp14:anchorId="77FD0EBF" wp14:editId="4EDB044B">
            <wp:extent cx="4714875" cy="266700"/>
            <wp:effectExtent l="0" t="0" r="9525" b="0"/>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Aplicación&#10;&#10;Descripción generada automáticamente"/>
                    <pic:cNvPicPr/>
                  </pic:nvPicPr>
                  <pic:blipFill rotWithShape="1">
                    <a:blip r:embed="rId95"/>
                    <a:srcRect l="20673" t="83809" b="8210"/>
                    <a:stretch/>
                  </pic:blipFill>
                  <pic:spPr bwMode="auto">
                    <a:xfrm>
                      <a:off x="0" y="0"/>
                      <a:ext cx="4714875" cy="266700"/>
                    </a:xfrm>
                    <a:prstGeom prst="rect">
                      <a:avLst/>
                    </a:prstGeom>
                    <a:ln>
                      <a:noFill/>
                    </a:ln>
                    <a:extLst>
                      <a:ext uri="{53640926-AAD7-44D8-BBD7-CCE9431645EC}">
                        <a14:shadowObscured xmlns:a14="http://schemas.microsoft.com/office/drawing/2010/main"/>
                      </a:ext>
                    </a:extLst>
                  </pic:spPr>
                </pic:pic>
              </a:graphicData>
            </a:graphic>
          </wp:inline>
        </w:drawing>
      </w:r>
    </w:p>
    <w:p w14:paraId="1FB70A90" w14:textId="3BF24D84" w:rsidR="00897209" w:rsidRDefault="00897209" w:rsidP="003A51A1">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89984" behindDoc="0" locked="0" layoutInCell="1" allowOverlap="1" wp14:anchorId="599496BF" wp14:editId="6DE0ED80">
                <wp:simplePos x="0" y="0"/>
                <wp:positionH relativeFrom="column">
                  <wp:posOffset>2943030</wp:posOffset>
                </wp:positionH>
                <wp:positionV relativeFrom="paragraph">
                  <wp:posOffset>1835880</wp:posOffset>
                </wp:positionV>
                <wp:extent cx="1892520" cy="231480"/>
                <wp:effectExtent l="76200" t="152400" r="127000" b="168910"/>
                <wp:wrapNone/>
                <wp:docPr id="101" name="Entrada de lápiz 101"/>
                <wp:cNvGraphicFramePr/>
                <a:graphic xmlns:a="http://schemas.openxmlformats.org/drawingml/2006/main">
                  <a:graphicData uri="http://schemas.microsoft.com/office/word/2010/wordprocessingInk">
                    <w14:contentPart bwMode="auto" r:id="rId96">
                      <w14:nvContentPartPr>
                        <w14:cNvContentPartPr/>
                      </w14:nvContentPartPr>
                      <w14:xfrm>
                        <a:off x="0" y="0"/>
                        <a:ext cx="1892520" cy="231480"/>
                      </w14:xfrm>
                    </w14:contentPart>
                  </a:graphicData>
                </a:graphic>
              </wp:anchor>
            </w:drawing>
          </mc:Choice>
          <mc:Fallback>
            <w:pict>
              <v:shape w14:anchorId="3664563C" id="Entrada de lápiz 101" o:spid="_x0000_s1026" type="#_x0000_t75" style="position:absolute;margin-left:227.5pt;margin-top:136.05pt;width:157.5pt;height:35.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">
                <v:imagedata r:id="rId97" o:title=""/>
              </v:shape>
            </w:pict>
          </mc:Fallback>
        </mc:AlternateContent>
      </w:r>
      <w:r>
        <w:rPr>
          <w:noProof/>
        </w:rPr>
        <w:t>|</w:t>
      </w:r>
      <w:r>
        <w:rPr>
          <w:noProof/>
        </w:rPr>
        <w:drawing>
          <wp:inline distT="0" distB="0" distL="0" distR="0" wp14:anchorId="7259394B" wp14:editId="4907275C">
            <wp:extent cx="4857750" cy="1933575"/>
            <wp:effectExtent l="0" t="0" r="0" b="9525"/>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10;&#10;Descripción generada automáticamente"/>
                    <pic:cNvPicPr/>
                  </pic:nvPicPr>
                  <pic:blipFill rotWithShape="1">
                    <a:blip r:embed="rId98"/>
                    <a:srcRect l="18269" t="19384" b="22748"/>
                    <a:stretch/>
                  </pic:blipFill>
                  <pic:spPr bwMode="auto">
                    <a:xfrm>
                      <a:off x="0" y="0"/>
                      <a:ext cx="4857750" cy="1933575"/>
                    </a:xfrm>
                    <a:prstGeom prst="rect">
                      <a:avLst/>
                    </a:prstGeom>
                    <a:ln>
                      <a:noFill/>
                    </a:ln>
                    <a:extLst>
                      <a:ext uri="{53640926-AAD7-44D8-BBD7-CCE9431645EC}">
                        <a14:shadowObscured xmlns:a14="http://schemas.microsoft.com/office/drawing/2010/main"/>
                      </a:ext>
                    </a:extLst>
                  </pic:spPr>
                </pic:pic>
              </a:graphicData>
            </a:graphic>
          </wp:inline>
        </w:drawing>
      </w:r>
    </w:p>
    <w:p w14:paraId="7DF1B9D9" w14:textId="0FA8B038" w:rsidR="006216E2" w:rsidRDefault="006216E2" w:rsidP="003A51A1">
      <w:pPr>
        <w:spacing w:before="120" w:after="0" w:line="240" w:lineRule="auto"/>
        <w:jc w:val="both"/>
        <w:rPr>
          <w:rFonts w:ascii="Arial" w:eastAsia="Times New Roman" w:hAnsi="Arial" w:cs="Arial"/>
          <w:color w:val="000000"/>
          <w:sz w:val="20"/>
          <w:szCs w:val="20"/>
          <w:lang w:eastAsia="es-GT"/>
        </w:rPr>
      </w:pPr>
    </w:p>
    <w:p w14:paraId="557D1AB3" w14:textId="62318DBA" w:rsidR="00897209" w:rsidRDefault="00897209" w:rsidP="003A51A1">
      <w:pPr>
        <w:spacing w:before="120" w:after="0" w:line="240" w:lineRule="auto"/>
        <w:jc w:val="both"/>
        <w:rPr>
          <w:rFonts w:ascii="Arial" w:eastAsia="Times New Roman" w:hAnsi="Arial" w:cs="Arial"/>
          <w:color w:val="000000"/>
          <w:sz w:val="20"/>
          <w:szCs w:val="20"/>
          <w:lang w:eastAsia="es-GT"/>
        </w:rPr>
      </w:pPr>
      <w:r>
        <w:rPr>
          <w:noProof/>
        </w:rPr>
        <w:lastRenderedPageBreak/>
        <mc:AlternateContent>
          <mc:Choice Requires="wpi">
            <w:drawing>
              <wp:anchor distT="0" distB="0" distL="114300" distR="114300" simplePos="0" relativeHeight="251691008" behindDoc="0" locked="0" layoutInCell="1" allowOverlap="1" wp14:anchorId="22170B36" wp14:editId="1C2EEC90">
                <wp:simplePos x="0" y="0"/>
                <wp:positionH relativeFrom="column">
                  <wp:posOffset>2543070</wp:posOffset>
                </wp:positionH>
                <wp:positionV relativeFrom="paragraph">
                  <wp:posOffset>903975</wp:posOffset>
                </wp:positionV>
                <wp:extent cx="2243520" cy="115920"/>
                <wp:effectExtent l="95250" t="152400" r="80645" b="151130"/>
                <wp:wrapNone/>
                <wp:docPr id="102" name="Entrada de lápiz 102"/>
                <wp:cNvGraphicFramePr/>
                <a:graphic xmlns:a="http://schemas.openxmlformats.org/drawingml/2006/main">
                  <a:graphicData uri="http://schemas.microsoft.com/office/word/2010/wordprocessingInk">
                    <w14:contentPart bwMode="auto" r:id="rId99">
                      <w14:nvContentPartPr>
                        <w14:cNvContentPartPr/>
                      </w14:nvContentPartPr>
                      <w14:xfrm>
                        <a:off x="0" y="0"/>
                        <a:ext cx="2243520" cy="115920"/>
                      </w14:xfrm>
                    </w14:contentPart>
                  </a:graphicData>
                </a:graphic>
              </wp:anchor>
            </w:drawing>
          </mc:Choice>
          <mc:Fallback>
            <w:pict>
              <v:shape w14:anchorId="4985528B" id="Entrada de lápiz 102" o:spid="_x0000_s1026" type="#_x0000_t75" style="position:absolute;margin-left:196pt;margin-top:62.7pt;width:185.15pt;height:26.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">
                <v:imagedata r:id="rId100" o:title=""/>
              </v:shape>
            </w:pict>
          </mc:Fallback>
        </mc:AlternateContent>
      </w:r>
      <w:r>
        <w:rPr>
          <w:noProof/>
        </w:rPr>
        <w:drawing>
          <wp:inline distT="0" distB="0" distL="0" distR="0" wp14:anchorId="6AB31E04" wp14:editId="76C7DD4B">
            <wp:extent cx="4867275" cy="1485900"/>
            <wp:effectExtent l="0" t="0" r="9525" b="0"/>
            <wp:docPr id="98" name="Imagen 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10;&#10;Descripción generada automáticamente"/>
                    <pic:cNvPicPr/>
                  </pic:nvPicPr>
                  <pic:blipFill rotWithShape="1">
                    <a:blip r:embed="rId101"/>
                    <a:srcRect l="18109" t="18814" b="36716"/>
                    <a:stretch/>
                  </pic:blipFill>
                  <pic:spPr bwMode="auto">
                    <a:xfrm>
                      <a:off x="0" y="0"/>
                      <a:ext cx="4867275" cy="1485900"/>
                    </a:xfrm>
                    <a:prstGeom prst="rect">
                      <a:avLst/>
                    </a:prstGeom>
                    <a:ln>
                      <a:noFill/>
                    </a:ln>
                    <a:extLst>
                      <a:ext uri="{53640926-AAD7-44D8-BBD7-CCE9431645EC}">
                        <a14:shadowObscured xmlns:a14="http://schemas.microsoft.com/office/drawing/2010/main"/>
                      </a:ext>
                    </a:extLst>
                  </pic:spPr>
                </pic:pic>
              </a:graphicData>
            </a:graphic>
          </wp:inline>
        </w:drawing>
      </w:r>
    </w:p>
    <w:p w14:paraId="7235AC26" w14:textId="1760DB61" w:rsidR="006216E2" w:rsidRPr="00E934F9" w:rsidRDefault="006216E2"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Actualización del reporte de consulta aparezca quién generó el alta del folio</w:t>
      </w:r>
      <w:r w:rsidR="00FE41CC">
        <w:rPr>
          <w:rFonts w:ascii="Arial" w:eastAsia="Times New Roman" w:hAnsi="Arial" w:cs="Arial"/>
          <w:b/>
          <w:bCs/>
          <w:color w:val="000080"/>
          <w:sz w:val="32"/>
          <w:szCs w:val="32"/>
          <w:lang w:eastAsia="es-GT"/>
        </w:rPr>
        <w:t xml:space="preserve"> (GAMA)</w:t>
      </w:r>
    </w:p>
    <w:p w14:paraId="1A560CCC" w14:textId="167FE73C" w:rsidR="006216E2" w:rsidRDefault="006216E2" w:rsidP="003A51A1">
      <w:pPr>
        <w:spacing w:before="120" w:after="0" w:line="240" w:lineRule="auto"/>
        <w:jc w:val="both"/>
        <w:rPr>
          <w:rFonts w:ascii="Arial" w:eastAsia="Times New Roman" w:hAnsi="Arial" w:cs="Arial"/>
          <w:color w:val="000000"/>
          <w:sz w:val="20"/>
          <w:szCs w:val="20"/>
          <w:lang w:eastAsia="es-GT"/>
        </w:rPr>
      </w:pPr>
    </w:p>
    <w:p w14:paraId="3DF7E18F" w14:textId="294D2304" w:rsidR="007E397C" w:rsidRDefault="006216E2"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Se requiere que </w:t>
      </w:r>
      <w:r w:rsidR="000D47EC">
        <w:rPr>
          <w:rFonts w:ascii="Arial" w:eastAsia="Times New Roman" w:hAnsi="Arial" w:cs="Arial"/>
          <w:color w:val="000000"/>
          <w:sz w:val="20"/>
          <w:szCs w:val="20"/>
          <w:lang w:eastAsia="es-GT"/>
        </w:rPr>
        <w:t>en el reporte que se extrae desde el módulo de consulta aparezca el usuario de quién creo el folio</w:t>
      </w:r>
      <w:r w:rsidR="006653E7">
        <w:rPr>
          <w:rFonts w:ascii="Arial" w:eastAsia="Times New Roman" w:hAnsi="Arial" w:cs="Arial"/>
          <w:color w:val="000000"/>
          <w:sz w:val="20"/>
          <w:szCs w:val="20"/>
          <w:lang w:eastAsia="es-GT"/>
        </w:rPr>
        <w:t>, y la fecha de</w:t>
      </w:r>
      <w:r w:rsidR="007E397C">
        <w:rPr>
          <w:rFonts w:ascii="Arial" w:eastAsia="Times New Roman" w:hAnsi="Arial" w:cs="Arial"/>
          <w:color w:val="000000"/>
          <w:sz w:val="20"/>
          <w:szCs w:val="20"/>
          <w:lang w:eastAsia="es-GT"/>
        </w:rPr>
        <w:t>l último movimiento</w:t>
      </w:r>
      <w:r w:rsidR="006653E7">
        <w:rPr>
          <w:rFonts w:ascii="Arial" w:eastAsia="Times New Roman" w:hAnsi="Arial" w:cs="Arial"/>
          <w:color w:val="000000"/>
          <w:sz w:val="20"/>
          <w:szCs w:val="20"/>
          <w:lang w:eastAsia="es-GT"/>
        </w:rPr>
        <w:t xml:space="preserve"> del mismo folio, </w:t>
      </w:r>
      <w:r w:rsidR="000D47EC">
        <w:rPr>
          <w:rFonts w:ascii="Arial" w:eastAsia="Times New Roman" w:hAnsi="Arial" w:cs="Arial"/>
          <w:color w:val="000000"/>
          <w:sz w:val="20"/>
          <w:szCs w:val="20"/>
          <w:lang w:eastAsia="es-GT"/>
        </w:rPr>
        <w:t>adicional a como ahora está que indica en dónde se encuentra el folio en ese momento</w:t>
      </w:r>
      <w:r w:rsidR="007E397C">
        <w:rPr>
          <w:rFonts w:ascii="Arial" w:eastAsia="Times New Roman" w:hAnsi="Arial" w:cs="Arial"/>
          <w:color w:val="000000"/>
          <w:sz w:val="20"/>
          <w:szCs w:val="20"/>
          <w:lang w:eastAsia="es-GT"/>
        </w:rPr>
        <w:t xml:space="preserve"> y la fecha de creación del folio</w:t>
      </w:r>
      <w:r w:rsidR="000D47EC">
        <w:rPr>
          <w:rFonts w:ascii="Arial" w:eastAsia="Times New Roman" w:hAnsi="Arial" w:cs="Arial"/>
          <w:color w:val="000000"/>
          <w:sz w:val="20"/>
          <w:szCs w:val="20"/>
          <w:lang w:eastAsia="es-GT"/>
        </w:rPr>
        <w:t>,</w:t>
      </w:r>
      <w:r w:rsidR="007E397C">
        <w:rPr>
          <w:rFonts w:ascii="Arial" w:eastAsia="Times New Roman" w:hAnsi="Arial" w:cs="Arial"/>
          <w:color w:val="000000"/>
          <w:sz w:val="20"/>
          <w:szCs w:val="20"/>
          <w:lang w:eastAsia="es-GT"/>
        </w:rPr>
        <w:t xml:space="preserve"> también se requiere que aparezca el motivo de rechazo o motivo de devolución del folio, cuando los estatus sean “Rechazado, Rechazado automático, devolución” tanto del suscriptor como del emisor en columnas independientes.</w:t>
      </w:r>
    </w:p>
    <w:p w14:paraId="1564055E" w14:textId="77777777" w:rsidR="007E397C" w:rsidRDefault="007E397C" w:rsidP="003A51A1">
      <w:pPr>
        <w:spacing w:before="120" w:after="0" w:line="240" w:lineRule="auto"/>
        <w:jc w:val="both"/>
        <w:rPr>
          <w:rFonts w:ascii="Arial" w:eastAsia="Times New Roman" w:hAnsi="Arial" w:cs="Arial"/>
          <w:color w:val="000000"/>
          <w:sz w:val="20"/>
          <w:szCs w:val="20"/>
          <w:lang w:eastAsia="es-GT"/>
        </w:rPr>
      </w:pPr>
    </w:p>
    <w:p w14:paraId="2D316732" w14:textId="74D27F1A" w:rsidR="000D47EC" w:rsidRDefault="007E397C"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E</w:t>
      </w:r>
      <w:r w:rsidR="000D47EC">
        <w:rPr>
          <w:rFonts w:ascii="Arial" w:eastAsia="Times New Roman" w:hAnsi="Arial" w:cs="Arial"/>
          <w:color w:val="000000"/>
          <w:sz w:val="20"/>
          <w:szCs w:val="20"/>
          <w:lang w:eastAsia="es-GT"/>
        </w:rPr>
        <w:t>sto aplicable a los 4 sectores Autos, Daños, Vida y AyE</w:t>
      </w:r>
    </w:p>
    <w:p w14:paraId="41F18A95" w14:textId="3D40030D" w:rsidR="000D47EC" w:rsidRDefault="000D47EC"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5BC1EAAE" wp14:editId="27A30436">
            <wp:extent cx="5943600" cy="2305050"/>
            <wp:effectExtent l="0" t="0" r="0" b="0"/>
            <wp:docPr id="75" name="Imagen 7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pic:cNvPicPr/>
                  </pic:nvPicPr>
                  <pic:blipFill rotWithShape="1">
                    <a:blip r:embed="rId102"/>
                    <a:srcRect t="13683" b="17332"/>
                    <a:stretch/>
                  </pic:blipFill>
                  <pic:spPr bwMode="auto">
                    <a:xfrm>
                      <a:off x="0" y="0"/>
                      <a:ext cx="5943600" cy="2305050"/>
                    </a:xfrm>
                    <a:prstGeom prst="rect">
                      <a:avLst/>
                    </a:prstGeom>
                    <a:ln>
                      <a:noFill/>
                    </a:ln>
                    <a:extLst>
                      <a:ext uri="{53640926-AAD7-44D8-BBD7-CCE9431645EC}">
                        <a14:shadowObscured xmlns:a14="http://schemas.microsoft.com/office/drawing/2010/main"/>
                      </a:ext>
                    </a:extLst>
                  </pic:spPr>
                </pic:pic>
              </a:graphicData>
            </a:graphic>
          </wp:inline>
        </w:drawing>
      </w:r>
    </w:p>
    <w:p w14:paraId="68535EDC" w14:textId="79445056" w:rsidR="006216E2" w:rsidRDefault="006216E2" w:rsidP="003A51A1">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2560B97E" wp14:editId="31ECDDF5">
            <wp:extent cx="5943600" cy="2847975"/>
            <wp:effectExtent l="0" t="0" r="0" b="9525"/>
            <wp:docPr id="74" name="Imagen 7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Aplicación, Tabla, Excel&#10;&#10;Descripción generada automáticamente"/>
                    <pic:cNvPicPr/>
                  </pic:nvPicPr>
                  <pic:blipFill rotWithShape="1">
                    <a:blip r:embed="rId103"/>
                    <a:srcRect b="14766"/>
                    <a:stretch/>
                  </pic:blipFill>
                  <pic:spPr bwMode="auto">
                    <a:xfrm>
                      <a:off x="0" y="0"/>
                      <a:ext cx="5943600" cy="2847975"/>
                    </a:xfrm>
                    <a:prstGeom prst="rect">
                      <a:avLst/>
                    </a:prstGeom>
                    <a:ln>
                      <a:noFill/>
                    </a:ln>
                    <a:extLst>
                      <a:ext uri="{53640926-AAD7-44D8-BBD7-CCE9431645EC}">
                        <a14:shadowObscured xmlns:a14="http://schemas.microsoft.com/office/drawing/2010/main"/>
                      </a:ext>
                    </a:extLst>
                  </pic:spPr>
                </pic:pic>
              </a:graphicData>
            </a:graphic>
          </wp:inline>
        </w:drawing>
      </w:r>
    </w:p>
    <w:p w14:paraId="4CCAEE0D" w14:textId="201B3779" w:rsidR="000D47EC" w:rsidRDefault="000D47EC" w:rsidP="003A51A1">
      <w:pPr>
        <w:spacing w:before="120" w:after="0" w:line="240" w:lineRule="auto"/>
        <w:jc w:val="both"/>
        <w:rPr>
          <w:rFonts w:ascii="Arial" w:eastAsia="Times New Roman" w:hAnsi="Arial" w:cs="Arial"/>
          <w:color w:val="000000"/>
          <w:sz w:val="20"/>
          <w:szCs w:val="20"/>
          <w:lang w:eastAsia="es-GT"/>
        </w:rPr>
      </w:pPr>
    </w:p>
    <w:p w14:paraId="4F2BF320" w14:textId="641AE81E" w:rsidR="000D47EC" w:rsidRDefault="000D47EC" w:rsidP="003A51A1">
      <w:pPr>
        <w:spacing w:before="120" w:after="0" w:line="240" w:lineRule="auto"/>
        <w:jc w:val="both"/>
        <w:rPr>
          <w:rFonts w:ascii="Arial" w:eastAsia="Times New Roman" w:hAnsi="Arial" w:cs="Arial"/>
          <w:color w:val="000000"/>
          <w:sz w:val="20"/>
          <w:szCs w:val="20"/>
          <w:lang w:eastAsia="es-GT"/>
        </w:rPr>
      </w:pPr>
    </w:p>
    <w:p w14:paraId="7747AA66" w14:textId="5A4916A7" w:rsidR="000D47EC" w:rsidRDefault="000D47EC" w:rsidP="003A51A1">
      <w:pPr>
        <w:spacing w:before="120" w:after="0" w:line="240" w:lineRule="auto"/>
        <w:jc w:val="both"/>
        <w:rPr>
          <w:rFonts w:ascii="Arial" w:eastAsia="Times New Roman" w:hAnsi="Arial" w:cs="Arial"/>
          <w:color w:val="000000"/>
          <w:sz w:val="20"/>
          <w:szCs w:val="20"/>
          <w:lang w:eastAsia="es-GT"/>
        </w:rPr>
      </w:pPr>
    </w:p>
    <w:p w14:paraId="51F6E5B7" w14:textId="4EC20C79" w:rsidR="00DB78C4" w:rsidRPr="00E934F9" w:rsidRDefault="00DB78C4"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 xml:space="preserve">Visualización del No. De Endoso en consulta </w:t>
      </w:r>
      <w:proofErr w:type="gramStart"/>
      <w:r w:rsidR="00FE41CC">
        <w:rPr>
          <w:rFonts w:ascii="Arial" w:eastAsia="Times New Roman" w:hAnsi="Arial" w:cs="Arial"/>
          <w:b/>
          <w:bCs/>
          <w:color w:val="000080"/>
          <w:sz w:val="32"/>
          <w:szCs w:val="32"/>
          <w:lang w:eastAsia="es-GT"/>
        </w:rPr>
        <w:t>(</w:t>
      </w:r>
      <w:r>
        <w:rPr>
          <w:rFonts w:ascii="Arial" w:eastAsia="Times New Roman" w:hAnsi="Arial" w:cs="Arial"/>
          <w:b/>
          <w:bCs/>
          <w:color w:val="000080"/>
          <w:sz w:val="32"/>
          <w:szCs w:val="32"/>
          <w:lang w:eastAsia="es-GT"/>
        </w:rPr>
        <w:t xml:space="preserve"> ZA</w:t>
      </w:r>
      <w:proofErr w:type="gramEnd"/>
      <w:r w:rsidR="00FE41CC">
        <w:rPr>
          <w:rFonts w:ascii="Arial" w:eastAsia="Times New Roman" w:hAnsi="Arial" w:cs="Arial"/>
          <w:b/>
          <w:bCs/>
          <w:color w:val="000080"/>
          <w:sz w:val="32"/>
          <w:szCs w:val="32"/>
          <w:lang w:eastAsia="es-GT"/>
        </w:rPr>
        <w:t xml:space="preserve">) </w:t>
      </w:r>
    </w:p>
    <w:p w14:paraId="40F6DB5C" w14:textId="594A3854" w:rsidR="00DB78C4" w:rsidRDefault="00DB78C4" w:rsidP="003A51A1">
      <w:pPr>
        <w:spacing w:before="120" w:after="0" w:line="240" w:lineRule="auto"/>
        <w:jc w:val="both"/>
        <w:rPr>
          <w:rFonts w:ascii="Arial" w:eastAsia="Times New Roman" w:hAnsi="Arial" w:cs="Arial"/>
          <w:color w:val="000000"/>
          <w:sz w:val="20"/>
          <w:szCs w:val="20"/>
          <w:lang w:eastAsia="es-GT"/>
        </w:rPr>
      </w:pPr>
    </w:p>
    <w:p w14:paraId="0F5FDB8A" w14:textId="1A74901E" w:rsidR="00DB78C4" w:rsidRDefault="00DB78C4"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Se requiere </w:t>
      </w:r>
      <w:proofErr w:type="gramStart"/>
      <w:r>
        <w:rPr>
          <w:rFonts w:ascii="Arial" w:eastAsia="Times New Roman" w:hAnsi="Arial" w:cs="Arial"/>
          <w:color w:val="000000"/>
          <w:sz w:val="20"/>
          <w:szCs w:val="20"/>
          <w:lang w:eastAsia="es-GT"/>
        </w:rPr>
        <w:t>que</w:t>
      </w:r>
      <w:proofErr w:type="gramEnd"/>
      <w:r>
        <w:rPr>
          <w:rFonts w:ascii="Arial" w:eastAsia="Times New Roman" w:hAnsi="Arial" w:cs="Arial"/>
          <w:color w:val="000000"/>
          <w:sz w:val="20"/>
          <w:szCs w:val="20"/>
          <w:lang w:eastAsia="es-GT"/>
        </w:rPr>
        <w:t xml:space="preserve"> en la consulta de algún folio de endoso de los sectores de autos, daños, vida y AyE aparezca el campo “No. De endoso” con la información obtenida desde el sistema GAMA, una vez que el folio este con estatus “Terminado”</w:t>
      </w:r>
    </w:p>
    <w:p w14:paraId="2842EF56" w14:textId="5EA2E104" w:rsidR="00DB78C4" w:rsidRDefault="00DB78C4"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625288D1" wp14:editId="045637C2">
            <wp:extent cx="4305300" cy="2884995"/>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pic:nvPicPr>
                  <pic:blipFill rotWithShape="1">
                    <a:blip r:embed="rId104"/>
                    <a:srcRect l="16186" t="12829" r="21634" b="13055"/>
                    <a:stretch/>
                  </pic:blipFill>
                  <pic:spPr bwMode="auto">
                    <a:xfrm>
                      <a:off x="0" y="0"/>
                      <a:ext cx="4308683" cy="2887262"/>
                    </a:xfrm>
                    <a:prstGeom prst="rect">
                      <a:avLst/>
                    </a:prstGeom>
                    <a:ln>
                      <a:noFill/>
                    </a:ln>
                    <a:extLst>
                      <a:ext uri="{53640926-AAD7-44D8-BBD7-CCE9431645EC}">
                        <a14:shadowObscured xmlns:a14="http://schemas.microsoft.com/office/drawing/2010/main"/>
                      </a:ext>
                    </a:extLst>
                  </pic:spPr>
                </pic:pic>
              </a:graphicData>
            </a:graphic>
          </wp:inline>
        </w:drawing>
      </w:r>
    </w:p>
    <w:p w14:paraId="78530CBC" w14:textId="429E22E8" w:rsidR="00DB78C4" w:rsidRDefault="00DB78C4" w:rsidP="003A51A1">
      <w:pPr>
        <w:spacing w:before="120" w:after="0" w:line="240" w:lineRule="auto"/>
        <w:jc w:val="both"/>
        <w:rPr>
          <w:rFonts w:ascii="Arial" w:eastAsia="Times New Roman" w:hAnsi="Arial" w:cs="Arial"/>
          <w:color w:val="000000"/>
          <w:sz w:val="20"/>
          <w:szCs w:val="20"/>
          <w:lang w:eastAsia="es-GT"/>
        </w:rPr>
      </w:pPr>
      <w:r>
        <w:rPr>
          <w:noProof/>
        </w:rPr>
        <w:lastRenderedPageBreak/>
        <w:drawing>
          <wp:inline distT="0" distB="0" distL="0" distR="0" wp14:anchorId="779D6546" wp14:editId="22C6AFF1">
            <wp:extent cx="3914775" cy="2095500"/>
            <wp:effectExtent l="0" t="0" r="9525" b="0"/>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10;&#10;Descripción generada automáticamente"/>
                    <pic:cNvPicPr/>
                  </pic:nvPicPr>
                  <pic:blipFill rotWithShape="1">
                    <a:blip r:embed="rId105"/>
                    <a:srcRect l="15866" t="31642" r="18269" b="5645"/>
                    <a:stretch/>
                  </pic:blipFill>
                  <pic:spPr bwMode="auto">
                    <a:xfrm>
                      <a:off x="0" y="0"/>
                      <a:ext cx="3914775" cy="2095500"/>
                    </a:xfrm>
                    <a:prstGeom prst="rect">
                      <a:avLst/>
                    </a:prstGeom>
                    <a:ln>
                      <a:noFill/>
                    </a:ln>
                    <a:extLst>
                      <a:ext uri="{53640926-AAD7-44D8-BBD7-CCE9431645EC}">
                        <a14:shadowObscured xmlns:a14="http://schemas.microsoft.com/office/drawing/2010/main"/>
                      </a:ext>
                    </a:extLst>
                  </pic:spPr>
                </pic:pic>
              </a:graphicData>
            </a:graphic>
          </wp:inline>
        </w:drawing>
      </w:r>
    </w:p>
    <w:p w14:paraId="47AE0469" w14:textId="5E9D3177" w:rsidR="00DB78C4" w:rsidRDefault="00DB78C4" w:rsidP="003A51A1">
      <w:pPr>
        <w:spacing w:before="120" w:after="0" w:line="240" w:lineRule="auto"/>
        <w:jc w:val="both"/>
        <w:rPr>
          <w:rFonts w:ascii="Arial" w:eastAsia="Times New Roman" w:hAnsi="Arial" w:cs="Arial"/>
          <w:color w:val="000000"/>
          <w:sz w:val="20"/>
          <w:szCs w:val="20"/>
          <w:lang w:eastAsia="es-GT"/>
        </w:rPr>
      </w:pPr>
    </w:p>
    <w:p w14:paraId="6C6246B2" w14:textId="52EFA3E8" w:rsidR="00DB78C4" w:rsidRPr="00E934F9" w:rsidRDefault="005A6F62"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Seguimiento de folios de gerencias a agentes y de agentes a gerencias</w:t>
      </w:r>
      <w:r w:rsidR="00FE41CC">
        <w:rPr>
          <w:rFonts w:ascii="Arial" w:eastAsia="Times New Roman" w:hAnsi="Arial" w:cs="Arial"/>
          <w:b/>
          <w:bCs/>
          <w:color w:val="000080"/>
          <w:sz w:val="32"/>
          <w:szCs w:val="32"/>
          <w:lang w:eastAsia="es-GT"/>
        </w:rPr>
        <w:t xml:space="preserve"> (Sólo ZA)</w:t>
      </w:r>
    </w:p>
    <w:p w14:paraId="759D29CD" w14:textId="7C33D3F0" w:rsidR="005A6F62" w:rsidRDefault="005A6F62"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Se requiere que las claves de gerencias de desarrollo </w:t>
      </w:r>
      <w:r w:rsidRPr="005A6F62">
        <w:rPr>
          <w:rFonts w:ascii="Arial" w:eastAsia="Times New Roman" w:hAnsi="Arial" w:cs="Arial"/>
          <w:color w:val="000000"/>
          <w:sz w:val="20"/>
          <w:szCs w:val="20"/>
          <w:lang w:eastAsia="es-GT"/>
        </w:rPr>
        <w:t>puedan continuar un folio</w:t>
      </w:r>
      <w:r w:rsidR="00AD0F80">
        <w:rPr>
          <w:rFonts w:ascii="Arial" w:eastAsia="Times New Roman" w:hAnsi="Arial" w:cs="Arial"/>
          <w:color w:val="000000"/>
          <w:sz w:val="20"/>
          <w:szCs w:val="20"/>
          <w:lang w:eastAsia="es-GT"/>
        </w:rPr>
        <w:t xml:space="preserve"> de cotización, emisión o endoso</w:t>
      </w:r>
      <w:r w:rsidRPr="005A6F62">
        <w:rPr>
          <w:rFonts w:ascii="Arial" w:eastAsia="Times New Roman" w:hAnsi="Arial" w:cs="Arial"/>
          <w:color w:val="000000"/>
          <w:sz w:val="20"/>
          <w:szCs w:val="20"/>
          <w:lang w:eastAsia="es-GT"/>
        </w:rPr>
        <w:t xml:space="preserve"> que fue creado por su agente bajo su estructura y también el agente pueda continuar un folio creado por la gerencia a su nombre</w:t>
      </w:r>
      <w:r>
        <w:rPr>
          <w:rFonts w:ascii="Arial" w:eastAsia="Times New Roman" w:hAnsi="Arial" w:cs="Arial"/>
          <w:color w:val="000000"/>
          <w:sz w:val="20"/>
          <w:szCs w:val="20"/>
          <w:lang w:eastAsia="es-GT"/>
        </w:rPr>
        <w:t xml:space="preserve"> de clave de agente, esto es, que a la gerencia </w:t>
      </w:r>
      <w:r w:rsidR="00AD0F80">
        <w:rPr>
          <w:rFonts w:ascii="Arial" w:eastAsia="Times New Roman" w:hAnsi="Arial" w:cs="Arial"/>
          <w:color w:val="000000"/>
          <w:sz w:val="20"/>
          <w:szCs w:val="20"/>
          <w:lang w:eastAsia="es-GT"/>
        </w:rPr>
        <w:t>a través del filtro de búsqueda</w:t>
      </w:r>
      <w:r w:rsidR="00E03722">
        <w:rPr>
          <w:rFonts w:ascii="Arial" w:eastAsia="Times New Roman" w:hAnsi="Arial" w:cs="Arial"/>
          <w:color w:val="000000"/>
          <w:sz w:val="20"/>
          <w:szCs w:val="20"/>
          <w:lang w:eastAsia="es-GT"/>
        </w:rPr>
        <w:t xml:space="preserve"> “Solicitar a nombre de” pueda filtrar los folios exclusivos de alguna clave en especial que tenga cargada bajo su estructura</w:t>
      </w:r>
      <w:r w:rsidR="00452821">
        <w:rPr>
          <w:rFonts w:ascii="Arial" w:eastAsia="Times New Roman" w:hAnsi="Arial" w:cs="Arial"/>
          <w:color w:val="000000"/>
          <w:sz w:val="20"/>
          <w:szCs w:val="20"/>
          <w:lang w:eastAsia="es-GT"/>
        </w:rPr>
        <w:t>.</w:t>
      </w:r>
    </w:p>
    <w:p w14:paraId="363C4681" w14:textId="27C7EC1B" w:rsidR="00452821" w:rsidRDefault="00452821"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De igual forma el agente al entrar a consultar sus folios, aparezcan los creados por su clave y también los creados por la clave de gerencia pero que fueron marcados con </w:t>
      </w:r>
      <w:proofErr w:type="gramStart"/>
      <w:r>
        <w:rPr>
          <w:rFonts w:ascii="Arial" w:eastAsia="Times New Roman" w:hAnsi="Arial" w:cs="Arial"/>
          <w:color w:val="000000"/>
          <w:sz w:val="20"/>
          <w:szCs w:val="20"/>
          <w:lang w:eastAsia="es-GT"/>
        </w:rPr>
        <w:t>el campos</w:t>
      </w:r>
      <w:proofErr w:type="gramEnd"/>
      <w:r>
        <w:rPr>
          <w:rFonts w:ascii="Arial" w:eastAsia="Times New Roman" w:hAnsi="Arial" w:cs="Arial"/>
          <w:color w:val="000000"/>
          <w:sz w:val="20"/>
          <w:szCs w:val="20"/>
          <w:lang w:eastAsia="es-GT"/>
        </w:rPr>
        <w:t xml:space="preserve"> “Solicitar a nombre de” su clave de ese agente.</w:t>
      </w:r>
    </w:p>
    <w:p w14:paraId="3BB998BB" w14:textId="16EA14C5" w:rsidR="00962A1F" w:rsidRDefault="00962A1F"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 xml:space="preserve">Nota: </w:t>
      </w:r>
      <w:proofErr w:type="gramStart"/>
      <w:r>
        <w:rPr>
          <w:rFonts w:ascii="Arial" w:eastAsia="Times New Roman" w:hAnsi="Arial" w:cs="Arial"/>
          <w:color w:val="000000"/>
          <w:sz w:val="20"/>
          <w:szCs w:val="20"/>
          <w:lang w:eastAsia="es-GT"/>
        </w:rPr>
        <w:t>En caso que</w:t>
      </w:r>
      <w:proofErr w:type="gramEnd"/>
      <w:r>
        <w:rPr>
          <w:rFonts w:ascii="Arial" w:eastAsia="Times New Roman" w:hAnsi="Arial" w:cs="Arial"/>
          <w:color w:val="000000"/>
          <w:sz w:val="20"/>
          <w:szCs w:val="20"/>
          <w:lang w:eastAsia="es-GT"/>
        </w:rPr>
        <w:t xml:space="preserve"> la gerencia genere una solicitud a nombre de un agente en especial, la solicitud deberá mantener el nombre de ese agente y no de la gerencia</w:t>
      </w:r>
      <w:r w:rsidR="009E6B1C">
        <w:rPr>
          <w:rFonts w:ascii="Arial" w:eastAsia="Times New Roman" w:hAnsi="Arial" w:cs="Arial"/>
          <w:color w:val="000000"/>
          <w:sz w:val="20"/>
          <w:szCs w:val="20"/>
          <w:lang w:eastAsia="es-GT"/>
        </w:rPr>
        <w:t xml:space="preserve"> sólo en los casos que no aparezca ningún dato en el campo “Solicitar a nombre de”, se dejará el nombre de la gerencia en la solicitud</w:t>
      </w:r>
    </w:p>
    <w:p w14:paraId="07D2E561" w14:textId="40B65D61" w:rsidR="00AD0F80" w:rsidRDefault="00AD0F80" w:rsidP="003A51A1">
      <w:pPr>
        <w:spacing w:before="120" w:after="0" w:line="240" w:lineRule="auto"/>
        <w:jc w:val="both"/>
        <w:rPr>
          <w:rFonts w:ascii="Arial" w:eastAsia="Times New Roman" w:hAnsi="Arial" w:cs="Arial"/>
          <w:color w:val="000000"/>
          <w:sz w:val="20"/>
          <w:szCs w:val="20"/>
          <w:lang w:eastAsia="es-GT"/>
        </w:rPr>
      </w:pPr>
    </w:p>
    <w:p w14:paraId="524D0BF8" w14:textId="2D186A15" w:rsidR="00AD0F80" w:rsidRDefault="00AD0F80"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19CE7E05" wp14:editId="720F758B">
            <wp:extent cx="3409950" cy="2762637"/>
            <wp:effectExtent l="0" t="0" r="0" b="0"/>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rotWithShape="1">
                    <a:blip r:embed="rId106"/>
                    <a:srcRect l="14584" t="13398" r="38141" b="18472"/>
                    <a:stretch/>
                  </pic:blipFill>
                  <pic:spPr bwMode="auto">
                    <a:xfrm>
                      <a:off x="0" y="0"/>
                      <a:ext cx="3417096" cy="2768427"/>
                    </a:xfrm>
                    <a:prstGeom prst="rect">
                      <a:avLst/>
                    </a:prstGeom>
                    <a:ln>
                      <a:noFill/>
                    </a:ln>
                    <a:extLst>
                      <a:ext uri="{53640926-AAD7-44D8-BBD7-CCE9431645EC}">
                        <a14:shadowObscured xmlns:a14="http://schemas.microsoft.com/office/drawing/2010/main"/>
                      </a:ext>
                    </a:extLst>
                  </pic:spPr>
                </pic:pic>
              </a:graphicData>
            </a:graphic>
          </wp:inline>
        </w:drawing>
      </w:r>
    </w:p>
    <w:p w14:paraId="1CAA77F4" w14:textId="52C89AB0" w:rsidR="00452821" w:rsidRDefault="00452821" w:rsidP="003A51A1">
      <w:pPr>
        <w:spacing w:before="120" w:after="0" w:line="240" w:lineRule="auto"/>
        <w:jc w:val="both"/>
        <w:rPr>
          <w:rFonts w:ascii="Arial" w:eastAsia="Times New Roman" w:hAnsi="Arial" w:cs="Arial"/>
          <w:color w:val="000000"/>
          <w:sz w:val="20"/>
          <w:szCs w:val="20"/>
          <w:lang w:eastAsia="es-GT"/>
        </w:rPr>
      </w:pPr>
    </w:p>
    <w:p w14:paraId="14DB1586" w14:textId="44993FA8" w:rsidR="00452821" w:rsidRDefault="00452821"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251ACD9C" wp14:editId="3DA5C52B">
            <wp:extent cx="5372100" cy="762000"/>
            <wp:effectExtent l="0" t="0" r="0" b="0"/>
            <wp:docPr id="79" name="Imagen 7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abla&#10;&#10;Descripción generada automáticamente"/>
                    <pic:cNvPicPr/>
                  </pic:nvPicPr>
                  <pic:blipFill rotWithShape="1">
                    <a:blip r:embed="rId107"/>
                    <a:srcRect l="9615" t="28221" b="48974"/>
                    <a:stretch/>
                  </pic:blipFill>
                  <pic:spPr bwMode="auto">
                    <a:xfrm>
                      <a:off x="0" y="0"/>
                      <a:ext cx="5372100" cy="762000"/>
                    </a:xfrm>
                    <a:prstGeom prst="rect">
                      <a:avLst/>
                    </a:prstGeom>
                    <a:ln>
                      <a:noFill/>
                    </a:ln>
                    <a:extLst>
                      <a:ext uri="{53640926-AAD7-44D8-BBD7-CCE9431645EC}">
                        <a14:shadowObscured xmlns:a14="http://schemas.microsoft.com/office/drawing/2010/main"/>
                      </a:ext>
                    </a:extLst>
                  </pic:spPr>
                </pic:pic>
              </a:graphicData>
            </a:graphic>
          </wp:inline>
        </w:drawing>
      </w:r>
    </w:p>
    <w:p w14:paraId="05250B44" w14:textId="536863DF" w:rsidR="00452821" w:rsidRDefault="00452821" w:rsidP="003A51A1">
      <w:pPr>
        <w:spacing w:before="120" w:after="0" w:line="240" w:lineRule="auto"/>
        <w:jc w:val="both"/>
        <w:rPr>
          <w:rFonts w:ascii="Arial" w:eastAsia="Times New Roman" w:hAnsi="Arial" w:cs="Arial"/>
          <w:color w:val="000000"/>
          <w:sz w:val="20"/>
          <w:szCs w:val="20"/>
          <w:lang w:eastAsia="es-GT"/>
        </w:rPr>
      </w:pPr>
      <w:r>
        <w:rPr>
          <w:noProof/>
        </w:rPr>
        <w:drawing>
          <wp:inline distT="0" distB="0" distL="0" distR="0" wp14:anchorId="0CED3527" wp14:editId="2EA32A44">
            <wp:extent cx="5353050" cy="1362075"/>
            <wp:effectExtent l="0" t="0" r="0" b="9525"/>
            <wp:docPr id="80" name="Imagen 80" descr="Pantalla de computadora con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Pantalla de computadora con números&#10;&#10;Descripción generada automáticamente con confianza baja"/>
                    <pic:cNvPicPr/>
                  </pic:nvPicPr>
                  <pic:blipFill rotWithShape="1">
                    <a:blip r:embed="rId108"/>
                    <a:srcRect l="9936" t="20810" b="38426"/>
                    <a:stretch/>
                  </pic:blipFill>
                  <pic:spPr bwMode="auto">
                    <a:xfrm>
                      <a:off x="0" y="0"/>
                      <a:ext cx="5353050" cy="1362075"/>
                    </a:xfrm>
                    <a:prstGeom prst="rect">
                      <a:avLst/>
                    </a:prstGeom>
                    <a:ln>
                      <a:noFill/>
                    </a:ln>
                    <a:extLst>
                      <a:ext uri="{53640926-AAD7-44D8-BBD7-CCE9431645EC}">
                        <a14:shadowObscured xmlns:a14="http://schemas.microsoft.com/office/drawing/2010/main"/>
                      </a:ext>
                    </a:extLst>
                  </pic:spPr>
                </pic:pic>
              </a:graphicData>
            </a:graphic>
          </wp:inline>
        </w:drawing>
      </w:r>
    </w:p>
    <w:p w14:paraId="66CC43F0" w14:textId="45572FE5" w:rsidR="00DA5895" w:rsidRDefault="00DA5895" w:rsidP="003A51A1">
      <w:pPr>
        <w:spacing w:before="120" w:after="0" w:line="240" w:lineRule="auto"/>
        <w:jc w:val="both"/>
        <w:rPr>
          <w:rFonts w:ascii="Arial" w:eastAsia="Times New Roman" w:hAnsi="Arial" w:cs="Arial"/>
          <w:color w:val="000000"/>
          <w:sz w:val="20"/>
          <w:szCs w:val="20"/>
          <w:lang w:eastAsia="es-GT"/>
        </w:rPr>
      </w:pPr>
    </w:p>
    <w:p w14:paraId="5AEA93E3" w14:textId="3D6E93B6" w:rsidR="00DA5895" w:rsidRPr="00E934F9" w:rsidRDefault="00DA5895"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Cotización de renovación</w:t>
      </w:r>
      <w:r w:rsidR="00FE41CC">
        <w:rPr>
          <w:rFonts w:ascii="Arial" w:eastAsia="Times New Roman" w:hAnsi="Arial" w:cs="Arial"/>
          <w:b/>
          <w:bCs/>
          <w:color w:val="000080"/>
          <w:sz w:val="32"/>
          <w:szCs w:val="32"/>
          <w:lang w:eastAsia="es-GT"/>
        </w:rPr>
        <w:t xml:space="preserve"> (GAMA y ZA)</w:t>
      </w:r>
    </w:p>
    <w:p w14:paraId="3CD538A3" w14:textId="0C0591E4" w:rsidR="00DA5895" w:rsidRDefault="00DA5895" w:rsidP="003A51A1">
      <w:pPr>
        <w:spacing w:before="120" w:after="0" w:line="240" w:lineRule="auto"/>
        <w:jc w:val="both"/>
        <w:rPr>
          <w:rFonts w:ascii="Arial" w:eastAsia="Times New Roman" w:hAnsi="Arial" w:cs="Arial"/>
          <w:color w:val="000000"/>
          <w:sz w:val="20"/>
          <w:szCs w:val="20"/>
          <w:lang w:eastAsia="es-GT"/>
        </w:rPr>
      </w:pPr>
    </w:p>
    <w:p w14:paraId="4CBA841C" w14:textId="753FEAFC" w:rsidR="00DA5895" w:rsidRDefault="00DA5895"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 requiere incluir en ZA y GAMA el tipo de solicitud de Cotización de Renovación:</w:t>
      </w:r>
    </w:p>
    <w:p w14:paraId="22532E2F" w14:textId="77777777" w:rsidR="00DA5895" w:rsidRDefault="00DA5895" w:rsidP="00DA5895">
      <w:pPr>
        <w:spacing w:before="120" w:after="0" w:line="240" w:lineRule="auto"/>
        <w:jc w:val="both"/>
        <w:rPr>
          <w:noProof/>
          <w:lang w:val="es-MX" w:eastAsia="es-MX"/>
        </w:rPr>
      </w:pPr>
      <w:r>
        <w:rPr>
          <w:noProof/>
          <w:lang w:val="es-MX" w:eastAsia="es-MX"/>
        </w:rPr>
        <w:t>Incluir en la lista desplegable: Cotización de renovación de flotilla.</w:t>
      </w:r>
    </w:p>
    <w:p w14:paraId="6C1F87BB" w14:textId="77777777" w:rsidR="00DA5895" w:rsidRDefault="00DA5895" w:rsidP="00DA5895">
      <w:pPr>
        <w:spacing w:before="120" w:after="0" w:line="240" w:lineRule="auto"/>
        <w:jc w:val="both"/>
        <w:rPr>
          <w:noProof/>
          <w:lang w:val="es-MX" w:eastAsia="es-MX"/>
        </w:rPr>
      </w:pPr>
      <w:r>
        <w:rPr>
          <w:noProof/>
        </w:rPr>
        <w:drawing>
          <wp:inline distT="0" distB="0" distL="0" distR="0" wp14:anchorId="316A83F3" wp14:editId="5E54BC66">
            <wp:extent cx="4927699" cy="2095500"/>
            <wp:effectExtent l="0" t="0" r="6350" b="0"/>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rotWithShape="1">
                    <a:blip r:embed="rId109"/>
                    <a:srcRect t="21953" r="51763" b="39555"/>
                    <a:stretch/>
                  </pic:blipFill>
                  <pic:spPr bwMode="auto">
                    <a:xfrm>
                      <a:off x="0" y="0"/>
                      <a:ext cx="4936640" cy="2099302"/>
                    </a:xfrm>
                    <a:prstGeom prst="rect">
                      <a:avLst/>
                    </a:prstGeom>
                    <a:ln>
                      <a:noFill/>
                    </a:ln>
                    <a:extLst>
                      <a:ext uri="{53640926-AAD7-44D8-BBD7-CCE9431645EC}">
                        <a14:shadowObscured xmlns:a14="http://schemas.microsoft.com/office/drawing/2010/main"/>
                      </a:ext>
                    </a:extLst>
                  </pic:spPr>
                </pic:pic>
              </a:graphicData>
            </a:graphic>
          </wp:inline>
        </w:drawing>
      </w:r>
    </w:p>
    <w:p w14:paraId="10A6F5CA" w14:textId="77777777" w:rsidR="00DA5895" w:rsidRDefault="00DA5895" w:rsidP="00DA5895">
      <w:pPr>
        <w:spacing w:before="120" w:after="0" w:line="240" w:lineRule="auto"/>
        <w:jc w:val="both"/>
        <w:rPr>
          <w:noProof/>
          <w:lang w:val="es-MX" w:eastAsia="es-MX"/>
        </w:rPr>
      </w:pPr>
    </w:p>
    <w:p w14:paraId="70300CBD" w14:textId="77777777" w:rsidR="00DA5895" w:rsidRDefault="00DA5895" w:rsidP="00DA5895">
      <w:pPr>
        <w:spacing w:before="120" w:after="0" w:line="240" w:lineRule="auto"/>
        <w:jc w:val="both"/>
        <w:rPr>
          <w:noProof/>
          <w:lang w:val="es-MX" w:eastAsia="es-MX"/>
        </w:rPr>
      </w:pPr>
      <w:r>
        <w:rPr>
          <w:noProof/>
          <w:lang w:val="es-MX" w:eastAsia="es-MX"/>
        </w:rPr>
        <w:t xml:space="preserve">En la información general incluir campo para que el analista comercial capture el número de póliza y </w:t>
      </w:r>
      <w:r w:rsidRPr="00CB0BA6">
        <w:rPr>
          <w:noProof/>
          <w:lang w:val="es-MX" w:eastAsia="es-MX"/>
        </w:rPr>
        <w:t>el sistema rellene con la información de la póliza el resto de los campos de pantalla</w:t>
      </w:r>
      <w:r>
        <w:rPr>
          <w:noProof/>
          <w:lang w:val="es-MX" w:eastAsia="es-MX"/>
        </w:rPr>
        <w:t xml:space="preserve"> (vigencia, nombre del contratante, clave y nombre de agente).</w:t>
      </w:r>
      <w:r w:rsidRPr="00CB0BA6">
        <w:rPr>
          <w:noProof/>
          <w:lang w:val="es-MX" w:eastAsia="es-MX"/>
        </w:rPr>
        <w:t xml:space="preserve"> </w:t>
      </w:r>
      <w:r>
        <w:rPr>
          <w:noProof/>
          <w:lang w:val="es-MX" w:eastAsia="es-MX"/>
        </w:rPr>
        <w:t xml:space="preserve"> </w:t>
      </w:r>
    </w:p>
    <w:p w14:paraId="7E659E00" w14:textId="77777777" w:rsidR="00DA5895" w:rsidRDefault="00DA5895" w:rsidP="00DA5895">
      <w:pPr>
        <w:spacing w:before="120" w:after="0" w:line="240" w:lineRule="auto"/>
        <w:jc w:val="both"/>
        <w:rPr>
          <w:noProof/>
          <w:lang w:val="es-MX" w:eastAsia="es-MX"/>
        </w:rPr>
      </w:pPr>
      <w:r>
        <w:rPr>
          <w:noProof/>
        </w:rPr>
        <w:lastRenderedPageBreak/>
        <w:drawing>
          <wp:inline distT="0" distB="0" distL="0" distR="0" wp14:anchorId="73CC6B98" wp14:editId="04489E8F">
            <wp:extent cx="6515067" cy="2990850"/>
            <wp:effectExtent l="0" t="0" r="635" b="0"/>
            <wp:docPr id="82" name="Imagen 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rotWithShape="1">
                    <a:blip r:embed="rId110"/>
                    <a:srcRect l="17147" t="30974" r="2724"/>
                    <a:stretch/>
                  </pic:blipFill>
                  <pic:spPr bwMode="auto">
                    <a:xfrm>
                      <a:off x="0" y="0"/>
                      <a:ext cx="6532927" cy="2999049"/>
                    </a:xfrm>
                    <a:prstGeom prst="rect">
                      <a:avLst/>
                    </a:prstGeom>
                    <a:ln>
                      <a:noFill/>
                    </a:ln>
                    <a:extLst>
                      <a:ext uri="{53640926-AAD7-44D8-BBD7-CCE9431645EC}">
                        <a14:shadowObscured xmlns:a14="http://schemas.microsoft.com/office/drawing/2010/main"/>
                      </a:ext>
                    </a:extLst>
                  </pic:spPr>
                </pic:pic>
              </a:graphicData>
            </a:graphic>
          </wp:inline>
        </w:drawing>
      </w:r>
    </w:p>
    <w:p w14:paraId="1B6B6335" w14:textId="77777777" w:rsidR="00DA5895" w:rsidRDefault="00DA5895" w:rsidP="00DA5895">
      <w:pPr>
        <w:spacing w:before="120" w:after="0" w:line="240" w:lineRule="auto"/>
        <w:jc w:val="both"/>
        <w:rPr>
          <w:noProof/>
          <w:lang w:val="es-MX" w:eastAsia="es-MX"/>
        </w:rPr>
      </w:pPr>
      <w:r w:rsidRPr="00692371">
        <w:rPr>
          <w:noProof/>
          <w:lang w:val="es-MX" w:eastAsia="es-MX"/>
        </w:rPr>
        <w:t>Se debe tener opción de adjuntar documentos (obligatorio en el alta inicial del folio)</w:t>
      </w:r>
      <w:r>
        <w:rPr>
          <w:noProof/>
          <w:lang w:val="es-MX" w:eastAsia="es-MX"/>
        </w:rPr>
        <w:t>.</w:t>
      </w:r>
    </w:p>
    <w:p w14:paraId="01C9AFD1" w14:textId="4CBFAB46" w:rsidR="00DA5895" w:rsidRDefault="00DA5895" w:rsidP="00DA5895">
      <w:pPr>
        <w:spacing w:before="120" w:after="0" w:line="240" w:lineRule="auto"/>
        <w:jc w:val="both"/>
        <w:rPr>
          <w:noProof/>
          <w:lang w:val="es-MX" w:eastAsia="es-MX"/>
        </w:rPr>
      </w:pPr>
    </w:p>
    <w:p w14:paraId="701A687B" w14:textId="40271E89" w:rsidR="00DA5895" w:rsidRDefault="00DA5895" w:rsidP="00DA5895">
      <w:pPr>
        <w:spacing w:before="120" w:after="0" w:line="240" w:lineRule="auto"/>
        <w:jc w:val="both"/>
        <w:rPr>
          <w:noProof/>
          <w:lang w:val="es-MX" w:eastAsia="es-MX"/>
        </w:rPr>
      </w:pPr>
    </w:p>
    <w:p w14:paraId="0B228D62" w14:textId="3B6D79F2" w:rsidR="00DA5895" w:rsidRPr="00E934F9" w:rsidRDefault="00DA5895" w:rsidP="00DA5895">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Endoso de renovación Autos</w:t>
      </w:r>
      <w:r w:rsidR="00FE41CC">
        <w:rPr>
          <w:rFonts w:ascii="Arial" w:eastAsia="Times New Roman" w:hAnsi="Arial" w:cs="Arial"/>
          <w:b/>
          <w:bCs/>
          <w:color w:val="000080"/>
          <w:sz w:val="32"/>
          <w:szCs w:val="32"/>
          <w:lang w:eastAsia="es-GT"/>
        </w:rPr>
        <w:t xml:space="preserve"> (GAMA y ZA)</w:t>
      </w:r>
    </w:p>
    <w:p w14:paraId="37CB3E51" w14:textId="77777777" w:rsidR="00DA5895" w:rsidRDefault="00DA5895" w:rsidP="00DA5895">
      <w:pPr>
        <w:spacing w:before="120" w:after="0" w:line="240" w:lineRule="auto"/>
        <w:jc w:val="both"/>
        <w:rPr>
          <w:noProof/>
          <w:lang w:val="es-MX" w:eastAsia="es-MX"/>
        </w:rPr>
      </w:pPr>
    </w:p>
    <w:p w14:paraId="222B4E06" w14:textId="77777777" w:rsidR="001373AD" w:rsidRDefault="001373AD" w:rsidP="001373AD">
      <w:pPr>
        <w:spacing w:before="120" w:after="0" w:line="240" w:lineRule="auto"/>
        <w:jc w:val="both"/>
        <w:rPr>
          <w:noProof/>
          <w:lang w:val="es-MX" w:eastAsia="es-MX"/>
        </w:rPr>
      </w:pPr>
      <w:r>
        <w:rPr>
          <w:noProof/>
          <w:lang w:val="es-MX" w:eastAsia="es-MX"/>
        </w:rPr>
        <w:t>Se requiere la funcionalidad de incluir el endoso de renovación a solicitud por medio de folio en el sistema GAMA.</w:t>
      </w:r>
    </w:p>
    <w:p w14:paraId="725CF4E6" w14:textId="77777777" w:rsidR="001373AD" w:rsidRDefault="001373AD" w:rsidP="001373AD">
      <w:pPr>
        <w:spacing w:before="120" w:after="0" w:line="240" w:lineRule="auto"/>
        <w:jc w:val="both"/>
        <w:rPr>
          <w:noProof/>
          <w:lang w:val="es-MX" w:eastAsia="es-MX"/>
        </w:rPr>
      </w:pPr>
    </w:p>
    <w:p w14:paraId="732C08A6" w14:textId="77777777" w:rsidR="001373AD" w:rsidRDefault="001373AD" w:rsidP="001373AD">
      <w:pPr>
        <w:spacing w:before="120" w:after="0" w:line="240" w:lineRule="auto"/>
        <w:jc w:val="both"/>
        <w:rPr>
          <w:noProof/>
          <w:lang w:val="es-MX" w:eastAsia="es-MX"/>
        </w:rPr>
      </w:pPr>
      <w:r>
        <w:rPr>
          <w:noProof/>
          <w:lang w:val="es-MX" w:eastAsia="es-MX"/>
        </w:rPr>
        <w:drawing>
          <wp:inline distT="0" distB="0" distL="0" distR="0" wp14:anchorId="48A6BBAF" wp14:editId="3F7AF91F">
            <wp:extent cx="3084394" cy="2436125"/>
            <wp:effectExtent l="0" t="0" r="1905" b="2540"/>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rotWithShape="1">
                    <a:blip r:embed="rId111"/>
                    <a:srcRect r="48106" b="23087"/>
                    <a:stretch/>
                  </pic:blipFill>
                  <pic:spPr bwMode="auto">
                    <a:xfrm>
                      <a:off x="0" y="0"/>
                      <a:ext cx="3084394" cy="2436125"/>
                    </a:xfrm>
                    <a:prstGeom prst="rect">
                      <a:avLst/>
                    </a:prstGeom>
                    <a:ln>
                      <a:noFill/>
                    </a:ln>
                    <a:extLst>
                      <a:ext uri="{53640926-AAD7-44D8-BBD7-CCE9431645EC}">
                        <a14:shadowObscured xmlns:a14="http://schemas.microsoft.com/office/drawing/2010/main"/>
                      </a:ext>
                    </a:extLst>
                  </pic:spPr>
                </pic:pic>
              </a:graphicData>
            </a:graphic>
          </wp:inline>
        </w:drawing>
      </w:r>
    </w:p>
    <w:p w14:paraId="7B54B420" w14:textId="77777777" w:rsidR="001373AD" w:rsidRDefault="001373AD" w:rsidP="001373AD">
      <w:pPr>
        <w:spacing w:before="120" w:after="0" w:line="240" w:lineRule="auto"/>
        <w:jc w:val="both"/>
        <w:rPr>
          <w:noProof/>
          <w:lang w:val="es-MX" w:eastAsia="es-MX"/>
        </w:rPr>
      </w:pPr>
      <w:r>
        <w:rPr>
          <w:noProof/>
          <w:lang w:val="es-MX" w:eastAsia="es-MX"/>
        </w:rPr>
        <w:t xml:space="preserve">Se genera folio </w:t>
      </w:r>
      <w:r>
        <w:rPr>
          <w:rFonts w:ascii="Tahoma" w:hAnsi="Tahoma" w:cs="Tahoma"/>
          <w:b/>
          <w:bCs/>
          <w:color w:val="666666"/>
          <w:sz w:val="17"/>
          <w:szCs w:val="17"/>
          <w:shd w:val="clear" w:color="auto" w:fill="E8E9E0"/>
        </w:rPr>
        <w:t>421621040001458</w:t>
      </w:r>
      <w:r>
        <w:rPr>
          <w:noProof/>
          <w:lang w:val="es-MX" w:eastAsia="es-MX"/>
        </w:rPr>
        <w:t>:</w:t>
      </w:r>
    </w:p>
    <w:p w14:paraId="7B8F1826" w14:textId="77777777" w:rsidR="001373AD" w:rsidRDefault="001373AD" w:rsidP="001373AD">
      <w:pPr>
        <w:spacing w:before="120" w:after="0" w:line="240" w:lineRule="auto"/>
        <w:jc w:val="both"/>
        <w:rPr>
          <w:noProof/>
          <w:lang w:val="es-MX" w:eastAsia="es-MX"/>
        </w:rPr>
      </w:pPr>
    </w:p>
    <w:p w14:paraId="3B9E52A1" w14:textId="77777777" w:rsidR="001373AD" w:rsidRDefault="001373AD" w:rsidP="001373AD">
      <w:pPr>
        <w:spacing w:before="120" w:after="0" w:line="240" w:lineRule="auto"/>
        <w:jc w:val="both"/>
        <w:rPr>
          <w:noProof/>
          <w:lang w:val="es-MX" w:eastAsia="es-MX"/>
        </w:rPr>
      </w:pPr>
      <w:r>
        <w:rPr>
          <w:noProof/>
          <w:lang w:val="es-MX" w:eastAsia="es-MX"/>
        </w:rPr>
        <w:lastRenderedPageBreak/>
        <w:drawing>
          <wp:inline distT="0" distB="0" distL="0" distR="0" wp14:anchorId="6BB3FE37" wp14:editId="732C69A8">
            <wp:extent cx="4079496" cy="1037230"/>
            <wp:effectExtent l="0" t="0" r="0" b="0"/>
            <wp:docPr id="84" name="Imagen 84"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 Correo electrónico&#10;&#10;Descripción generada automáticamente"/>
                    <pic:cNvPicPr/>
                  </pic:nvPicPr>
                  <pic:blipFill rotWithShape="1">
                    <a:blip r:embed="rId112"/>
                    <a:srcRect l="15273" t="32101" r="16074" b="35144"/>
                    <a:stretch/>
                  </pic:blipFill>
                  <pic:spPr bwMode="auto">
                    <a:xfrm>
                      <a:off x="0" y="0"/>
                      <a:ext cx="4080466" cy="1037477"/>
                    </a:xfrm>
                    <a:prstGeom prst="rect">
                      <a:avLst/>
                    </a:prstGeom>
                    <a:ln>
                      <a:noFill/>
                    </a:ln>
                    <a:extLst>
                      <a:ext uri="{53640926-AAD7-44D8-BBD7-CCE9431645EC}">
                        <a14:shadowObscured xmlns:a14="http://schemas.microsoft.com/office/drawing/2010/main"/>
                      </a:ext>
                    </a:extLst>
                  </pic:spPr>
                </pic:pic>
              </a:graphicData>
            </a:graphic>
          </wp:inline>
        </w:drawing>
      </w:r>
    </w:p>
    <w:p w14:paraId="43D4C8D3" w14:textId="77777777" w:rsidR="001373AD" w:rsidRDefault="001373AD" w:rsidP="001373AD">
      <w:pPr>
        <w:spacing w:before="120" w:after="0" w:line="240" w:lineRule="auto"/>
        <w:jc w:val="both"/>
        <w:rPr>
          <w:noProof/>
          <w:lang w:val="es-MX" w:eastAsia="es-MX"/>
        </w:rPr>
      </w:pPr>
      <w:r w:rsidRPr="008708AC">
        <w:rPr>
          <w:noProof/>
          <w:lang w:val="es-MX" w:eastAsia="es-MX"/>
        </w:rPr>
        <w:t xml:space="preserve"> </w:t>
      </w:r>
      <w:r>
        <w:rPr>
          <w:noProof/>
          <w:lang w:val="es-MX" w:eastAsia="es-MX"/>
        </w:rPr>
        <w:t>En la lista desplegable de endoso A incluir el de Renovación de póliza a Solicitud:</w:t>
      </w:r>
    </w:p>
    <w:p w14:paraId="5529146D" w14:textId="77777777" w:rsidR="001373AD" w:rsidRDefault="001373AD" w:rsidP="001373AD">
      <w:pPr>
        <w:spacing w:before="120" w:after="0" w:line="240" w:lineRule="auto"/>
        <w:jc w:val="both"/>
        <w:rPr>
          <w:noProof/>
          <w:lang w:val="es-MX" w:eastAsia="es-MX"/>
        </w:rPr>
      </w:pPr>
    </w:p>
    <w:p w14:paraId="24018845" w14:textId="77777777" w:rsidR="001373AD" w:rsidRDefault="001373AD" w:rsidP="001373AD">
      <w:pPr>
        <w:spacing w:before="120" w:after="0" w:line="240" w:lineRule="auto"/>
        <w:jc w:val="both"/>
        <w:rPr>
          <w:noProof/>
          <w:lang w:val="es-MX" w:eastAsia="es-MX"/>
        </w:rPr>
      </w:pPr>
      <w:r>
        <w:rPr>
          <w:noProof/>
          <w:lang w:val="es-MX" w:eastAsia="es-MX"/>
        </w:rPr>
        <w:drawing>
          <wp:inline distT="0" distB="0" distL="0" distR="0" wp14:anchorId="09DE3E9B" wp14:editId="2E147B6E">
            <wp:extent cx="4619767" cy="2272352"/>
            <wp:effectExtent l="0" t="0" r="0" b="0"/>
            <wp:docPr id="85" name="Imagen 85"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 Correo electrónico&#10;&#10;Descripción generada automáticamente"/>
                    <pic:cNvPicPr/>
                  </pic:nvPicPr>
                  <pic:blipFill rotWithShape="1">
                    <a:blip r:embed="rId113"/>
                    <a:srcRect l="19403" t="24560" r="2870" b="3698"/>
                    <a:stretch/>
                  </pic:blipFill>
                  <pic:spPr bwMode="auto">
                    <a:xfrm>
                      <a:off x="0" y="0"/>
                      <a:ext cx="4619767" cy="2272352"/>
                    </a:xfrm>
                    <a:prstGeom prst="rect">
                      <a:avLst/>
                    </a:prstGeom>
                    <a:ln>
                      <a:noFill/>
                    </a:ln>
                    <a:extLst>
                      <a:ext uri="{53640926-AAD7-44D8-BBD7-CCE9431645EC}">
                        <a14:shadowObscured xmlns:a14="http://schemas.microsoft.com/office/drawing/2010/main"/>
                      </a:ext>
                    </a:extLst>
                  </pic:spPr>
                </pic:pic>
              </a:graphicData>
            </a:graphic>
          </wp:inline>
        </w:drawing>
      </w:r>
    </w:p>
    <w:p w14:paraId="69D57D68" w14:textId="77777777" w:rsidR="001373AD" w:rsidRDefault="001373AD" w:rsidP="001373AD">
      <w:pPr>
        <w:spacing w:before="120" w:after="0" w:line="240" w:lineRule="auto"/>
        <w:jc w:val="both"/>
        <w:rPr>
          <w:noProof/>
          <w:lang w:val="es-MX" w:eastAsia="es-MX"/>
        </w:rPr>
      </w:pPr>
    </w:p>
    <w:p w14:paraId="3E38DD6B" w14:textId="77777777" w:rsidR="001373AD" w:rsidRDefault="001373AD" w:rsidP="001373AD">
      <w:pPr>
        <w:spacing w:before="120" w:after="0" w:line="240" w:lineRule="auto"/>
        <w:jc w:val="both"/>
        <w:rPr>
          <w:noProof/>
          <w:lang w:val="es-MX" w:eastAsia="es-MX"/>
        </w:rPr>
      </w:pPr>
      <w:r>
        <w:rPr>
          <w:noProof/>
          <w:lang w:val="es-MX" w:eastAsia="es-MX"/>
        </w:rPr>
        <w:t xml:space="preserve">Se requiere que al realizar la captura del número de póliza el sistema rellene con la información de la póliza el resto de los campos de pantalla. </w:t>
      </w:r>
    </w:p>
    <w:p w14:paraId="26931529" w14:textId="77777777" w:rsidR="001373AD" w:rsidRDefault="001373AD" w:rsidP="001373AD">
      <w:pPr>
        <w:spacing w:before="120" w:after="0" w:line="240" w:lineRule="auto"/>
        <w:jc w:val="both"/>
        <w:rPr>
          <w:noProof/>
          <w:lang w:val="es-MX" w:eastAsia="es-MX"/>
        </w:rPr>
      </w:pPr>
    </w:p>
    <w:p w14:paraId="739F7DB7" w14:textId="77777777" w:rsidR="001373AD" w:rsidRDefault="001373AD" w:rsidP="001373AD">
      <w:pPr>
        <w:spacing w:before="120" w:after="0" w:line="240" w:lineRule="auto"/>
        <w:jc w:val="both"/>
        <w:rPr>
          <w:noProof/>
          <w:lang w:val="es-MX" w:eastAsia="es-MX"/>
        </w:rPr>
      </w:pPr>
      <w:r w:rsidRPr="00464DC3">
        <w:rPr>
          <w:noProof/>
          <w:highlight w:val="yellow"/>
          <w:lang w:val="es-MX" w:eastAsia="es-MX"/>
        </w:rPr>
        <w:t>Se debe tener opción de adjuntar documentos (obligatorio en el alta inicial del folio)</w:t>
      </w:r>
    </w:p>
    <w:p w14:paraId="2C18B4CC" w14:textId="5C959BF5" w:rsidR="00DA5895" w:rsidRDefault="00DA5895" w:rsidP="003A51A1">
      <w:pPr>
        <w:spacing w:before="120" w:after="0" w:line="240" w:lineRule="auto"/>
        <w:jc w:val="both"/>
        <w:rPr>
          <w:rFonts w:ascii="Arial" w:eastAsia="Times New Roman" w:hAnsi="Arial" w:cs="Arial"/>
          <w:color w:val="000000"/>
          <w:sz w:val="20"/>
          <w:szCs w:val="20"/>
          <w:lang w:eastAsia="es-GT"/>
        </w:rPr>
      </w:pPr>
    </w:p>
    <w:p w14:paraId="728CF379" w14:textId="24655142" w:rsidR="00E04072" w:rsidRDefault="00E04072" w:rsidP="003A51A1">
      <w:pPr>
        <w:spacing w:before="120" w:after="0" w:line="240" w:lineRule="auto"/>
        <w:jc w:val="both"/>
        <w:rPr>
          <w:rFonts w:ascii="Arial" w:eastAsia="Times New Roman" w:hAnsi="Arial" w:cs="Arial"/>
          <w:color w:val="000000"/>
          <w:sz w:val="20"/>
          <w:szCs w:val="20"/>
          <w:lang w:eastAsia="es-GT"/>
        </w:rPr>
      </w:pPr>
    </w:p>
    <w:p w14:paraId="20F06FF2" w14:textId="0038408C" w:rsidR="00E04072" w:rsidRPr="00E934F9" w:rsidRDefault="00E04072" w:rsidP="00E04072">
      <w:pPr>
        <w:numPr>
          <w:ilvl w:val="1"/>
          <w:numId w:val="25"/>
        </w:numPr>
        <w:pBdr>
          <w:top w:val="single" w:sz="12" w:space="1" w:color="000080"/>
        </w:pBdr>
        <w:shd w:val="clear" w:color="auto" w:fill="BFBFBF"/>
        <w:spacing w:before="480" w:after="120" w:line="240" w:lineRule="auto"/>
        <w:ind w:left="360"/>
        <w:textAlignment w:val="baseline"/>
        <w:outlineLvl w:val="1"/>
        <w:rPr>
          <w:rFonts w:ascii="Arial" w:eastAsia="Times New Roman" w:hAnsi="Arial" w:cs="Arial"/>
          <w:b/>
          <w:bCs/>
          <w:color w:val="000080"/>
          <w:sz w:val="32"/>
          <w:szCs w:val="32"/>
          <w:lang w:eastAsia="es-GT"/>
        </w:rPr>
      </w:pPr>
      <w:r>
        <w:rPr>
          <w:rFonts w:ascii="Arial" w:eastAsia="Times New Roman" w:hAnsi="Arial" w:cs="Arial"/>
          <w:b/>
          <w:bCs/>
          <w:color w:val="000080"/>
          <w:sz w:val="32"/>
          <w:szCs w:val="32"/>
          <w:lang w:eastAsia="es-GT"/>
        </w:rPr>
        <w:t>En la bandeja de consulta, aparezca el nombre del contratante</w:t>
      </w:r>
      <w:r w:rsidR="00FE41CC">
        <w:rPr>
          <w:rFonts w:ascii="Arial" w:eastAsia="Times New Roman" w:hAnsi="Arial" w:cs="Arial"/>
          <w:b/>
          <w:bCs/>
          <w:color w:val="000080"/>
          <w:sz w:val="32"/>
          <w:szCs w:val="32"/>
          <w:lang w:eastAsia="es-GT"/>
        </w:rPr>
        <w:t xml:space="preserve"> (ZA y GAMA)</w:t>
      </w:r>
    </w:p>
    <w:p w14:paraId="5DEB24D2" w14:textId="32DF59B7" w:rsidR="00E04072" w:rsidRDefault="00E04072" w:rsidP="003A51A1">
      <w:pPr>
        <w:spacing w:before="120" w:after="0" w:line="240" w:lineRule="auto"/>
        <w:jc w:val="both"/>
        <w:rPr>
          <w:rFonts w:ascii="Arial" w:eastAsia="Times New Roman" w:hAnsi="Arial" w:cs="Arial"/>
          <w:color w:val="000000"/>
          <w:sz w:val="20"/>
          <w:szCs w:val="20"/>
          <w:lang w:eastAsia="es-GT"/>
        </w:rPr>
      </w:pPr>
    </w:p>
    <w:p w14:paraId="3D81890A" w14:textId="71CF1833" w:rsidR="00E04072" w:rsidRDefault="00E04072"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Se requiere que en la bandeja de consulta de ZA</w:t>
      </w:r>
      <w:r w:rsidR="00FE41CC">
        <w:rPr>
          <w:rFonts w:ascii="Arial" w:eastAsia="Times New Roman" w:hAnsi="Arial" w:cs="Arial"/>
          <w:color w:val="000000"/>
          <w:sz w:val="20"/>
          <w:szCs w:val="20"/>
          <w:lang w:eastAsia="es-GT"/>
        </w:rPr>
        <w:t xml:space="preserve"> y GAMA</w:t>
      </w:r>
      <w:r>
        <w:rPr>
          <w:rFonts w:ascii="Arial" w:eastAsia="Times New Roman" w:hAnsi="Arial" w:cs="Arial"/>
          <w:color w:val="000000"/>
          <w:sz w:val="20"/>
          <w:szCs w:val="20"/>
          <w:lang w:eastAsia="es-GT"/>
        </w:rPr>
        <w:t>, aparezca el nombre del contratante, estos datos se capturan desde la creación del folio ya sea de Cotización, emisión o endoso es requerida la información. Una vez capturada la información del folio que se concatene y aparezca en una columna la información junto a la columna del estatus</w:t>
      </w:r>
      <w:r w:rsidR="00AF76C0">
        <w:rPr>
          <w:rFonts w:ascii="Arial" w:eastAsia="Times New Roman" w:hAnsi="Arial" w:cs="Arial"/>
          <w:color w:val="000000"/>
          <w:sz w:val="20"/>
          <w:szCs w:val="20"/>
          <w:lang w:eastAsia="es-GT"/>
        </w:rPr>
        <w:t xml:space="preserve"> y que diga la etiqueta de la columna “Nombre o Razón Social” identificando así en la columna cuando sea persona física o moral el contratante.</w:t>
      </w:r>
    </w:p>
    <w:p w14:paraId="608D83C9" w14:textId="0E8FC6CA" w:rsidR="00E04072" w:rsidRDefault="00E04072" w:rsidP="003A51A1">
      <w:pPr>
        <w:spacing w:before="120" w:after="0" w:line="240" w:lineRule="auto"/>
        <w:jc w:val="both"/>
        <w:rPr>
          <w:rFonts w:ascii="Arial" w:eastAsia="Times New Roman" w:hAnsi="Arial" w:cs="Arial"/>
          <w:color w:val="000000"/>
          <w:sz w:val="20"/>
          <w:szCs w:val="20"/>
          <w:lang w:eastAsia="es-GT"/>
        </w:rPr>
      </w:pPr>
      <w:r>
        <w:rPr>
          <w:noProof/>
        </w:rPr>
        <w:lastRenderedPageBreak/>
        <mc:AlternateContent>
          <mc:Choice Requires="wpi">
            <w:drawing>
              <wp:anchor distT="0" distB="0" distL="114300" distR="114300" simplePos="0" relativeHeight="251675648" behindDoc="0" locked="0" layoutInCell="1" allowOverlap="1" wp14:anchorId="12A6A6C2" wp14:editId="66467C1A">
                <wp:simplePos x="0" y="0"/>
                <wp:positionH relativeFrom="column">
                  <wp:posOffset>3000270</wp:posOffset>
                </wp:positionH>
                <wp:positionV relativeFrom="paragraph">
                  <wp:posOffset>428265</wp:posOffset>
                </wp:positionV>
                <wp:extent cx="405000" cy="70920"/>
                <wp:effectExtent l="76200" t="152400" r="147955" b="158115"/>
                <wp:wrapNone/>
                <wp:docPr id="87" name="Entrada de lápiz 87"/>
                <wp:cNvGraphicFramePr/>
                <a:graphic xmlns:a="http://schemas.openxmlformats.org/drawingml/2006/main">
                  <a:graphicData uri="http://schemas.microsoft.com/office/word/2010/wordprocessingInk">
                    <w14:contentPart bwMode="auto" r:id="rId114">
                      <w14:nvContentPartPr>
                        <w14:cNvContentPartPr/>
                      </w14:nvContentPartPr>
                      <w14:xfrm>
                        <a:off x="0" y="0"/>
                        <a:ext cx="405000" cy="70920"/>
                      </w14:xfrm>
                    </w14:contentPart>
                  </a:graphicData>
                </a:graphic>
              </wp:anchor>
            </w:drawing>
          </mc:Choice>
          <mc:Fallback>
            <w:pict>
              <v:shape w14:anchorId="0B601D45" id="Entrada de lápiz 87" o:spid="_x0000_s1026" type="#_x0000_t75" style="position:absolute;margin-left:232pt;margin-top:25.25pt;width:40.4pt;height:22.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">
                <v:imagedata r:id="rId115" o:title=""/>
              </v:shape>
            </w:pict>
          </mc:Fallback>
        </mc:AlternateContent>
      </w:r>
      <w:r>
        <w:rPr>
          <w:noProof/>
        </w:rPr>
        <w:drawing>
          <wp:inline distT="0" distB="0" distL="0" distR="0" wp14:anchorId="534C7711" wp14:editId="7D9AB359">
            <wp:extent cx="5429250" cy="2667000"/>
            <wp:effectExtent l="0" t="0" r="0" b="0"/>
            <wp:docPr id="86" name="Imagen 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Captura de pantalla de computadora&#10;&#10;Descripción generada automáticamente"/>
                    <pic:cNvPicPr/>
                  </pic:nvPicPr>
                  <pic:blipFill rotWithShape="1">
                    <a:blip r:embed="rId116"/>
                    <a:srcRect l="8654" t="13968" b="6215"/>
                    <a:stretch/>
                  </pic:blipFill>
                  <pic:spPr bwMode="auto">
                    <a:xfrm>
                      <a:off x="0" y="0"/>
                      <a:ext cx="5429250" cy="2667000"/>
                    </a:xfrm>
                    <a:prstGeom prst="rect">
                      <a:avLst/>
                    </a:prstGeom>
                    <a:ln>
                      <a:noFill/>
                    </a:ln>
                    <a:extLst>
                      <a:ext uri="{53640926-AAD7-44D8-BBD7-CCE9431645EC}">
                        <a14:shadowObscured xmlns:a14="http://schemas.microsoft.com/office/drawing/2010/main"/>
                      </a:ext>
                    </a:extLst>
                  </pic:spPr>
                </pic:pic>
              </a:graphicData>
            </a:graphic>
          </wp:inline>
        </w:drawing>
      </w:r>
    </w:p>
    <w:p w14:paraId="3CC9F4F2" w14:textId="2AC6BF48" w:rsidR="00897209" w:rsidRDefault="00897209" w:rsidP="003A51A1">
      <w:pPr>
        <w:spacing w:before="120" w:after="0" w:line="240" w:lineRule="auto"/>
        <w:jc w:val="both"/>
        <w:rPr>
          <w:rFonts w:ascii="Arial" w:eastAsia="Times New Roman" w:hAnsi="Arial" w:cs="Arial"/>
          <w:color w:val="000000"/>
          <w:sz w:val="20"/>
          <w:szCs w:val="20"/>
          <w:lang w:eastAsia="es-GT"/>
        </w:rPr>
      </w:pPr>
    </w:p>
    <w:p w14:paraId="25A4FF0E" w14:textId="7AC6058D" w:rsidR="00897209" w:rsidRDefault="00897209" w:rsidP="003A51A1">
      <w:pPr>
        <w:spacing w:before="120" w:after="0" w:line="240" w:lineRule="auto"/>
        <w:jc w:val="both"/>
        <w:rPr>
          <w:rFonts w:ascii="Arial" w:eastAsia="Times New Roman" w:hAnsi="Arial" w:cs="Arial"/>
          <w:color w:val="000000"/>
          <w:sz w:val="20"/>
          <w:szCs w:val="20"/>
          <w:lang w:eastAsia="es-GT"/>
        </w:rPr>
      </w:pPr>
    </w:p>
    <w:p w14:paraId="19CFE637" w14:textId="43F34539" w:rsidR="00897209" w:rsidRDefault="00897209" w:rsidP="003A51A1">
      <w:pPr>
        <w:spacing w:before="120" w:after="0" w:line="240" w:lineRule="auto"/>
        <w:jc w:val="both"/>
        <w:rPr>
          <w:rFonts w:ascii="Arial" w:eastAsia="Times New Roman" w:hAnsi="Arial" w:cs="Arial"/>
          <w:color w:val="000000"/>
          <w:sz w:val="20"/>
          <w:szCs w:val="20"/>
          <w:lang w:eastAsia="es-GT"/>
        </w:rPr>
      </w:pPr>
      <w:r>
        <w:rPr>
          <w:rFonts w:ascii="Arial" w:eastAsia="Times New Roman" w:hAnsi="Arial" w:cs="Arial"/>
          <w:color w:val="000000"/>
          <w:sz w:val="20"/>
          <w:szCs w:val="20"/>
          <w:lang w:eastAsia="es-GT"/>
        </w:rPr>
        <w:t>Desde GAMA que aparezca posterior al estatus</w:t>
      </w:r>
    </w:p>
    <w:p w14:paraId="44AA75AE" w14:textId="6567779F" w:rsidR="00897209" w:rsidRPr="003A51A1" w:rsidRDefault="00897209" w:rsidP="003A51A1">
      <w:pPr>
        <w:spacing w:before="120" w:after="0" w:line="240" w:lineRule="auto"/>
        <w:jc w:val="both"/>
        <w:rPr>
          <w:rFonts w:ascii="Arial" w:eastAsia="Times New Roman" w:hAnsi="Arial" w:cs="Arial"/>
          <w:color w:val="000000"/>
          <w:sz w:val="20"/>
          <w:szCs w:val="20"/>
          <w:lang w:eastAsia="es-GT"/>
        </w:rPr>
      </w:pPr>
      <w:r>
        <w:rPr>
          <w:noProof/>
        </w:rPr>
        <mc:AlternateContent>
          <mc:Choice Requires="wpi">
            <w:drawing>
              <wp:anchor distT="0" distB="0" distL="114300" distR="114300" simplePos="0" relativeHeight="251692032" behindDoc="0" locked="0" layoutInCell="1" allowOverlap="1" wp14:anchorId="4D650C91" wp14:editId="271FFB8B">
                <wp:simplePos x="0" y="0"/>
                <wp:positionH relativeFrom="column">
                  <wp:posOffset>1545150</wp:posOffset>
                </wp:positionH>
                <wp:positionV relativeFrom="paragraph">
                  <wp:posOffset>647475</wp:posOffset>
                </wp:positionV>
                <wp:extent cx="82440" cy="360"/>
                <wp:effectExtent l="95250" t="152400" r="108585" b="152400"/>
                <wp:wrapNone/>
                <wp:docPr id="103" name="Entrada de lápiz 103"/>
                <wp:cNvGraphicFramePr/>
                <a:graphic xmlns:a="http://schemas.openxmlformats.org/drawingml/2006/main">
                  <a:graphicData uri="http://schemas.microsoft.com/office/word/2010/wordprocessingInk">
                    <w14:contentPart bwMode="auto" r:id="rId117">
                      <w14:nvContentPartPr>
                        <w14:cNvContentPartPr/>
                      </w14:nvContentPartPr>
                      <w14:xfrm>
                        <a:off x="0" y="0"/>
                        <a:ext cx="82440" cy="360"/>
                      </w14:xfrm>
                    </w14:contentPart>
                  </a:graphicData>
                </a:graphic>
              </wp:anchor>
            </w:drawing>
          </mc:Choice>
          <mc:Fallback>
            <w:pict>
              <v:shape w14:anchorId="0E6622B2" id="Entrada de lápiz 103" o:spid="_x0000_s1026" type="#_x0000_t75" style="position:absolute;margin-left:117.4pt;margin-top:42.5pt;width:15.05pt;height:17.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">
                <v:imagedata r:id="rId118" o:title=""/>
              </v:shape>
            </w:pict>
          </mc:Fallback>
        </mc:AlternateContent>
      </w:r>
      <w:r>
        <w:rPr>
          <w:noProof/>
        </w:rPr>
        <w:drawing>
          <wp:inline distT="0" distB="0" distL="0" distR="0" wp14:anchorId="2B68ABFB" wp14:editId="4CF1FEBA">
            <wp:extent cx="4743450" cy="2333625"/>
            <wp:effectExtent l="0" t="0" r="0" b="9525"/>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10;&#10;Descripción generada automáticamente"/>
                    <pic:cNvPicPr/>
                  </pic:nvPicPr>
                  <pic:blipFill rotWithShape="1">
                    <a:blip r:embed="rId119"/>
                    <a:srcRect l="17468" t="18529" r="2724" b="11630"/>
                    <a:stretch/>
                  </pic:blipFill>
                  <pic:spPr bwMode="auto">
                    <a:xfrm>
                      <a:off x="0" y="0"/>
                      <a:ext cx="4743450" cy="2333625"/>
                    </a:xfrm>
                    <a:prstGeom prst="rect">
                      <a:avLst/>
                    </a:prstGeom>
                    <a:ln>
                      <a:noFill/>
                    </a:ln>
                    <a:extLst>
                      <a:ext uri="{53640926-AAD7-44D8-BBD7-CCE9431645EC}">
                        <a14:shadowObscured xmlns:a14="http://schemas.microsoft.com/office/drawing/2010/main"/>
                      </a:ext>
                    </a:extLst>
                  </pic:spPr>
                </pic:pic>
              </a:graphicData>
            </a:graphic>
          </wp:inline>
        </w:drawing>
      </w:r>
    </w:p>
    <w:sectPr w:rsidR="00897209" w:rsidRPr="003A51A1" w:rsidSect="0059788E">
      <w:pgSz w:w="12240" w:h="15840"/>
      <w:pgMar w:top="1440" w:right="1440" w:bottom="1440" w:left="1440" w:header="567"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opez Marquez, Jose Adrian" w:date="2022-04-28T15:03:00Z" w:initials="LMJA">
    <w:p w14:paraId="13A55330" w14:textId="77777777" w:rsidR="00562F4C" w:rsidRDefault="00562F4C" w:rsidP="000830CA">
      <w:pPr>
        <w:pStyle w:val="Textocomentario"/>
      </w:pPr>
      <w:r>
        <w:rPr>
          <w:rStyle w:val="Refdecomentario"/>
        </w:rPr>
        <w:annotationRef/>
      </w:r>
      <w:r>
        <w:t>Se descarta el requerimiento ya que se trabajará en actualizar la regla de negocio para asignación por territorial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A55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52B38" w16cex:dateUtc="2022-04-28T2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A55330" w16cid:durableId="26152B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4739B" w14:textId="77777777" w:rsidR="00EF462A" w:rsidRDefault="00EF462A" w:rsidP="0059788E">
      <w:pPr>
        <w:spacing w:after="0" w:line="240" w:lineRule="auto"/>
      </w:pPr>
      <w:r>
        <w:separator/>
      </w:r>
    </w:p>
  </w:endnote>
  <w:endnote w:type="continuationSeparator" w:id="0">
    <w:p w14:paraId="6DC08159" w14:textId="77777777" w:rsidR="00EF462A" w:rsidRDefault="00EF462A" w:rsidP="00597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5FB92" w14:textId="77777777" w:rsidR="00EF462A" w:rsidRDefault="00EF462A" w:rsidP="0059788E">
      <w:pPr>
        <w:spacing w:after="0" w:line="240" w:lineRule="auto"/>
      </w:pPr>
      <w:r>
        <w:separator/>
      </w:r>
    </w:p>
  </w:footnote>
  <w:footnote w:type="continuationSeparator" w:id="0">
    <w:p w14:paraId="60648CDC" w14:textId="77777777" w:rsidR="00EF462A" w:rsidRDefault="00EF462A" w:rsidP="005978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C9D"/>
    <w:multiLevelType w:val="hybridMultilevel"/>
    <w:tmpl w:val="8A00B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B4250E"/>
    <w:multiLevelType w:val="multilevel"/>
    <w:tmpl w:val="7C404B24"/>
    <w:lvl w:ilvl="0">
      <w:start w:val="1"/>
      <w:numFmt w:val="decimal"/>
      <w:lvlText w:val="%1"/>
      <w:lvlJc w:val="left"/>
      <w:pPr>
        <w:ind w:left="450" w:hanging="450"/>
      </w:pPr>
      <w:rPr>
        <w:rFonts w:hint="default"/>
        <w:sz w:val="32"/>
      </w:rPr>
    </w:lvl>
    <w:lvl w:ilvl="1">
      <w:start w:val="1"/>
      <w:numFmt w:val="decimal"/>
      <w:lvlText w:val="%1.%2"/>
      <w:lvlJc w:val="left"/>
      <w:pPr>
        <w:ind w:left="1800" w:hanging="720"/>
      </w:pPr>
      <w:rPr>
        <w:rFonts w:hint="default"/>
        <w:sz w:val="32"/>
      </w:rPr>
    </w:lvl>
    <w:lvl w:ilvl="2">
      <w:start w:val="1"/>
      <w:numFmt w:val="decimal"/>
      <w:lvlText w:val="%1.%2.%3"/>
      <w:lvlJc w:val="left"/>
      <w:pPr>
        <w:ind w:left="3240" w:hanging="1080"/>
      </w:pPr>
      <w:rPr>
        <w:rFonts w:hint="default"/>
        <w:sz w:val="32"/>
      </w:rPr>
    </w:lvl>
    <w:lvl w:ilvl="3">
      <w:start w:val="1"/>
      <w:numFmt w:val="decimal"/>
      <w:lvlText w:val="%1.%2.%3.%4"/>
      <w:lvlJc w:val="left"/>
      <w:pPr>
        <w:ind w:left="4680" w:hanging="1440"/>
      </w:pPr>
      <w:rPr>
        <w:rFonts w:hint="default"/>
        <w:sz w:val="32"/>
      </w:rPr>
    </w:lvl>
    <w:lvl w:ilvl="4">
      <w:start w:val="1"/>
      <w:numFmt w:val="decimal"/>
      <w:lvlText w:val="%1.%2.%3.%4.%5"/>
      <w:lvlJc w:val="left"/>
      <w:pPr>
        <w:ind w:left="5760" w:hanging="1440"/>
      </w:pPr>
      <w:rPr>
        <w:rFonts w:hint="default"/>
        <w:sz w:val="32"/>
      </w:rPr>
    </w:lvl>
    <w:lvl w:ilvl="5">
      <w:start w:val="1"/>
      <w:numFmt w:val="decimal"/>
      <w:lvlText w:val="%1.%2.%3.%4.%5.%6"/>
      <w:lvlJc w:val="left"/>
      <w:pPr>
        <w:ind w:left="7200" w:hanging="1800"/>
      </w:pPr>
      <w:rPr>
        <w:rFonts w:hint="default"/>
        <w:sz w:val="32"/>
      </w:rPr>
    </w:lvl>
    <w:lvl w:ilvl="6">
      <w:start w:val="1"/>
      <w:numFmt w:val="decimal"/>
      <w:lvlText w:val="%1.%2.%3.%4.%5.%6.%7"/>
      <w:lvlJc w:val="left"/>
      <w:pPr>
        <w:ind w:left="8640" w:hanging="2160"/>
      </w:pPr>
      <w:rPr>
        <w:rFonts w:hint="default"/>
        <w:sz w:val="32"/>
      </w:rPr>
    </w:lvl>
    <w:lvl w:ilvl="7">
      <w:start w:val="1"/>
      <w:numFmt w:val="decimal"/>
      <w:lvlText w:val="%1.%2.%3.%4.%5.%6.%7.%8"/>
      <w:lvlJc w:val="left"/>
      <w:pPr>
        <w:ind w:left="10080" w:hanging="2520"/>
      </w:pPr>
      <w:rPr>
        <w:rFonts w:hint="default"/>
        <w:sz w:val="32"/>
      </w:rPr>
    </w:lvl>
    <w:lvl w:ilvl="8">
      <w:start w:val="1"/>
      <w:numFmt w:val="decimal"/>
      <w:lvlText w:val="%1.%2.%3.%4.%5.%6.%7.%8.%9"/>
      <w:lvlJc w:val="left"/>
      <w:pPr>
        <w:ind w:left="11520" w:hanging="2880"/>
      </w:pPr>
      <w:rPr>
        <w:rFonts w:hint="default"/>
        <w:sz w:val="32"/>
      </w:rPr>
    </w:lvl>
  </w:abstractNum>
  <w:abstractNum w:abstractNumId="2" w15:restartNumberingAfterBreak="0">
    <w:nsid w:val="089A3394"/>
    <w:multiLevelType w:val="hybridMultilevel"/>
    <w:tmpl w:val="F8EC06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D0471B"/>
    <w:multiLevelType w:val="hybridMultilevel"/>
    <w:tmpl w:val="588095C2"/>
    <w:lvl w:ilvl="0" w:tplc="70643212">
      <w:start w:val="9"/>
      <w:numFmt w:val="bullet"/>
      <w:lvlText w:val=""/>
      <w:lvlJc w:val="left"/>
      <w:pPr>
        <w:ind w:left="720" w:hanging="360"/>
      </w:pPr>
      <w:rPr>
        <w:rFonts w:ascii="Symbol" w:eastAsia="Times New Roman" w:hAnsi="Symbol" w:cs="Aria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5BD1BD9"/>
    <w:multiLevelType w:val="hybridMultilevel"/>
    <w:tmpl w:val="2E58347E"/>
    <w:lvl w:ilvl="0" w:tplc="70643212">
      <w:start w:val="9"/>
      <w:numFmt w:val="bullet"/>
      <w:lvlText w:val=""/>
      <w:lvlJc w:val="left"/>
      <w:pPr>
        <w:ind w:left="720" w:hanging="360"/>
      </w:pPr>
      <w:rPr>
        <w:rFonts w:ascii="Symbol" w:eastAsia="Times New Roman" w:hAnsi="Symbol" w:cs="Aria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22AC4A9A"/>
    <w:multiLevelType w:val="multilevel"/>
    <w:tmpl w:val="8898A9A8"/>
    <w:lvl w:ilvl="0">
      <w:start w:val="8"/>
      <w:numFmt w:val="decimal"/>
      <w:lvlText w:val="%1."/>
      <w:lvlJc w:val="left"/>
      <w:pPr>
        <w:ind w:left="540" w:hanging="54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 w15:restartNumberingAfterBreak="0">
    <w:nsid w:val="24F752CE"/>
    <w:multiLevelType w:val="multilevel"/>
    <w:tmpl w:val="E3861EEE"/>
    <w:lvl w:ilvl="0">
      <w:start w:val="7"/>
      <w:numFmt w:val="decimal"/>
      <w:lvlText w:val="%1."/>
      <w:lvlJc w:val="left"/>
      <w:pPr>
        <w:ind w:left="540" w:hanging="54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7" w15:restartNumberingAfterBreak="0">
    <w:nsid w:val="276F7A95"/>
    <w:multiLevelType w:val="multilevel"/>
    <w:tmpl w:val="FD241BC8"/>
    <w:lvl w:ilvl="0">
      <w:start w:val="1"/>
      <w:numFmt w:val="decimal"/>
      <w:lvlText w:val="%1."/>
      <w:lvlJc w:val="left"/>
      <w:pPr>
        <w:tabs>
          <w:tab w:val="num" w:pos="720"/>
        </w:tabs>
        <w:ind w:left="720" w:hanging="360"/>
      </w:pPr>
      <w:rPr>
        <w:rFonts w:hint="default"/>
      </w:rPr>
    </w:lvl>
    <w:lvl w:ilvl="1">
      <w:start w:val="14"/>
      <w:numFmt w:val="decimal"/>
      <w:lvlText w:val="%2."/>
      <w:lvlJc w:val="left"/>
      <w:pPr>
        <w:tabs>
          <w:tab w:val="num" w:pos="1440"/>
        </w:tabs>
        <w:ind w:left="1440" w:hanging="360"/>
      </w:pPr>
      <w:rPr>
        <w:rFonts w:hint="default"/>
      </w:rPr>
    </w:lvl>
    <w:lvl w:ilvl="2">
      <w:start w:val="5"/>
      <w:numFmt w:val="decimal"/>
      <w:lvlText w:val="%3"/>
      <w:lvlJc w:val="left"/>
      <w:pPr>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293E7A3E"/>
    <w:multiLevelType w:val="hybridMultilevel"/>
    <w:tmpl w:val="84DA2082"/>
    <w:lvl w:ilvl="0" w:tplc="8F345C54">
      <w:start w:val="1"/>
      <w:numFmt w:val="decimal"/>
      <w:lvlText w:val="%1."/>
      <w:lvlJc w:val="left"/>
      <w:pPr>
        <w:ind w:left="1440" w:hanging="360"/>
      </w:pPr>
      <w:rPr>
        <w:rFonts w:hint="default"/>
        <w:sz w:val="32"/>
      </w:rPr>
    </w:lvl>
    <w:lvl w:ilvl="1" w:tplc="080A0019">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9" w15:restartNumberingAfterBreak="0">
    <w:nsid w:val="2C334F0C"/>
    <w:multiLevelType w:val="multilevel"/>
    <w:tmpl w:val="9E8836FA"/>
    <w:lvl w:ilvl="0">
      <w:start w:val="1"/>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811C31"/>
    <w:multiLevelType w:val="hybridMultilevel"/>
    <w:tmpl w:val="9392C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DED2246"/>
    <w:multiLevelType w:val="hybridMultilevel"/>
    <w:tmpl w:val="23024736"/>
    <w:lvl w:ilvl="0" w:tplc="43429492">
      <w:numFmt w:val="bullet"/>
      <w:lvlText w:val=""/>
      <w:lvlJc w:val="left"/>
      <w:pPr>
        <w:ind w:left="720" w:hanging="360"/>
      </w:pPr>
      <w:rPr>
        <w:rFonts w:ascii="Symbol" w:eastAsia="Times New Roman"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665190"/>
    <w:multiLevelType w:val="multilevel"/>
    <w:tmpl w:val="7632BD38"/>
    <w:lvl w:ilvl="0">
      <w:start w:val="3"/>
      <w:numFmt w:val="decimal"/>
      <w:lvlText w:val="%1"/>
      <w:lvlJc w:val="left"/>
      <w:pPr>
        <w:ind w:left="450" w:hanging="450"/>
      </w:pPr>
      <w:rPr>
        <w:rFonts w:hint="default"/>
        <w:sz w:val="32"/>
      </w:rPr>
    </w:lvl>
    <w:lvl w:ilvl="1">
      <w:start w:val="1"/>
      <w:numFmt w:val="decimal"/>
      <w:lvlText w:val="%1.%2"/>
      <w:lvlJc w:val="left"/>
      <w:pPr>
        <w:ind w:left="1800" w:hanging="720"/>
      </w:pPr>
      <w:rPr>
        <w:rFonts w:hint="default"/>
        <w:sz w:val="32"/>
      </w:rPr>
    </w:lvl>
    <w:lvl w:ilvl="2">
      <w:start w:val="1"/>
      <w:numFmt w:val="decimal"/>
      <w:lvlText w:val="%1.%2.%3"/>
      <w:lvlJc w:val="left"/>
      <w:pPr>
        <w:ind w:left="3240" w:hanging="1080"/>
      </w:pPr>
      <w:rPr>
        <w:rFonts w:hint="default"/>
        <w:sz w:val="32"/>
      </w:rPr>
    </w:lvl>
    <w:lvl w:ilvl="3">
      <w:start w:val="1"/>
      <w:numFmt w:val="decimal"/>
      <w:lvlText w:val="%1.%2.%3.%4"/>
      <w:lvlJc w:val="left"/>
      <w:pPr>
        <w:ind w:left="4680" w:hanging="1440"/>
      </w:pPr>
      <w:rPr>
        <w:rFonts w:hint="default"/>
        <w:sz w:val="32"/>
      </w:rPr>
    </w:lvl>
    <w:lvl w:ilvl="4">
      <w:start w:val="1"/>
      <w:numFmt w:val="decimal"/>
      <w:lvlText w:val="%1.%2.%3.%4.%5"/>
      <w:lvlJc w:val="left"/>
      <w:pPr>
        <w:ind w:left="5760" w:hanging="1440"/>
      </w:pPr>
      <w:rPr>
        <w:rFonts w:hint="default"/>
        <w:sz w:val="32"/>
      </w:rPr>
    </w:lvl>
    <w:lvl w:ilvl="5">
      <w:start w:val="1"/>
      <w:numFmt w:val="decimal"/>
      <w:lvlText w:val="%1.%2.%3.%4.%5.%6"/>
      <w:lvlJc w:val="left"/>
      <w:pPr>
        <w:ind w:left="7200" w:hanging="1800"/>
      </w:pPr>
      <w:rPr>
        <w:rFonts w:hint="default"/>
        <w:sz w:val="32"/>
      </w:rPr>
    </w:lvl>
    <w:lvl w:ilvl="6">
      <w:start w:val="1"/>
      <w:numFmt w:val="decimal"/>
      <w:lvlText w:val="%1.%2.%3.%4.%5.%6.%7"/>
      <w:lvlJc w:val="left"/>
      <w:pPr>
        <w:ind w:left="8640" w:hanging="2160"/>
      </w:pPr>
      <w:rPr>
        <w:rFonts w:hint="default"/>
        <w:sz w:val="32"/>
      </w:rPr>
    </w:lvl>
    <w:lvl w:ilvl="7">
      <w:start w:val="1"/>
      <w:numFmt w:val="decimal"/>
      <w:lvlText w:val="%1.%2.%3.%4.%5.%6.%7.%8"/>
      <w:lvlJc w:val="left"/>
      <w:pPr>
        <w:ind w:left="10080" w:hanging="2520"/>
      </w:pPr>
      <w:rPr>
        <w:rFonts w:hint="default"/>
        <w:sz w:val="32"/>
      </w:rPr>
    </w:lvl>
    <w:lvl w:ilvl="8">
      <w:start w:val="1"/>
      <w:numFmt w:val="decimal"/>
      <w:lvlText w:val="%1.%2.%3.%4.%5.%6.%7.%8.%9"/>
      <w:lvlJc w:val="left"/>
      <w:pPr>
        <w:ind w:left="11520" w:hanging="2880"/>
      </w:pPr>
      <w:rPr>
        <w:rFonts w:hint="default"/>
        <w:sz w:val="32"/>
      </w:rPr>
    </w:lvl>
  </w:abstractNum>
  <w:abstractNum w:abstractNumId="13" w15:restartNumberingAfterBreak="0">
    <w:nsid w:val="46F906E8"/>
    <w:multiLevelType w:val="multilevel"/>
    <w:tmpl w:val="664E1C3A"/>
    <w:lvl w:ilvl="0">
      <w:start w:val="7"/>
      <w:numFmt w:val="decimal"/>
      <w:lvlText w:val="%1."/>
      <w:lvlJc w:val="left"/>
      <w:pPr>
        <w:ind w:left="540" w:hanging="540"/>
      </w:pPr>
      <w:rPr>
        <w:rFonts w:hint="default"/>
        <w:sz w:val="32"/>
      </w:rPr>
    </w:lvl>
    <w:lvl w:ilvl="1">
      <w:start w:val="1"/>
      <w:numFmt w:val="decimal"/>
      <w:lvlText w:val="%1.%2."/>
      <w:lvlJc w:val="left"/>
      <w:pPr>
        <w:ind w:left="1800" w:hanging="720"/>
      </w:pPr>
      <w:rPr>
        <w:rFonts w:hint="default"/>
        <w:sz w:val="32"/>
      </w:rPr>
    </w:lvl>
    <w:lvl w:ilvl="2">
      <w:start w:val="1"/>
      <w:numFmt w:val="decimal"/>
      <w:lvlText w:val="%1.%2.%3."/>
      <w:lvlJc w:val="left"/>
      <w:pPr>
        <w:ind w:left="3240" w:hanging="1080"/>
      </w:pPr>
      <w:rPr>
        <w:rFonts w:hint="default"/>
        <w:sz w:val="32"/>
      </w:rPr>
    </w:lvl>
    <w:lvl w:ilvl="3">
      <w:start w:val="1"/>
      <w:numFmt w:val="decimal"/>
      <w:lvlText w:val="%1.%2.%3.%4."/>
      <w:lvlJc w:val="left"/>
      <w:pPr>
        <w:ind w:left="4680" w:hanging="1440"/>
      </w:pPr>
      <w:rPr>
        <w:rFonts w:hint="default"/>
        <w:sz w:val="32"/>
      </w:rPr>
    </w:lvl>
    <w:lvl w:ilvl="4">
      <w:start w:val="1"/>
      <w:numFmt w:val="decimal"/>
      <w:lvlText w:val="%1.%2.%3.%4.%5."/>
      <w:lvlJc w:val="left"/>
      <w:pPr>
        <w:ind w:left="6120" w:hanging="1800"/>
      </w:pPr>
      <w:rPr>
        <w:rFonts w:hint="default"/>
        <w:sz w:val="32"/>
      </w:rPr>
    </w:lvl>
    <w:lvl w:ilvl="5">
      <w:start w:val="1"/>
      <w:numFmt w:val="decimal"/>
      <w:lvlText w:val="%1.%2.%3.%4.%5.%6."/>
      <w:lvlJc w:val="left"/>
      <w:pPr>
        <w:ind w:left="7560" w:hanging="2160"/>
      </w:pPr>
      <w:rPr>
        <w:rFonts w:hint="default"/>
        <w:sz w:val="32"/>
      </w:rPr>
    </w:lvl>
    <w:lvl w:ilvl="6">
      <w:start w:val="1"/>
      <w:numFmt w:val="decimal"/>
      <w:lvlText w:val="%1.%2.%3.%4.%5.%6.%7."/>
      <w:lvlJc w:val="left"/>
      <w:pPr>
        <w:ind w:left="8640" w:hanging="2160"/>
      </w:pPr>
      <w:rPr>
        <w:rFonts w:hint="default"/>
        <w:sz w:val="32"/>
      </w:rPr>
    </w:lvl>
    <w:lvl w:ilvl="7">
      <w:start w:val="1"/>
      <w:numFmt w:val="decimal"/>
      <w:lvlText w:val="%1.%2.%3.%4.%5.%6.%7.%8."/>
      <w:lvlJc w:val="left"/>
      <w:pPr>
        <w:ind w:left="10080" w:hanging="2520"/>
      </w:pPr>
      <w:rPr>
        <w:rFonts w:hint="default"/>
        <w:sz w:val="32"/>
      </w:rPr>
    </w:lvl>
    <w:lvl w:ilvl="8">
      <w:start w:val="1"/>
      <w:numFmt w:val="decimal"/>
      <w:lvlText w:val="%1.%2.%3.%4.%5.%6.%7.%8.%9."/>
      <w:lvlJc w:val="left"/>
      <w:pPr>
        <w:ind w:left="11520" w:hanging="2880"/>
      </w:pPr>
      <w:rPr>
        <w:rFonts w:hint="default"/>
        <w:sz w:val="32"/>
      </w:rPr>
    </w:lvl>
  </w:abstractNum>
  <w:abstractNum w:abstractNumId="14" w15:restartNumberingAfterBreak="0">
    <w:nsid w:val="471D7088"/>
    <w:multiLevelType w:val="multilevel"/>
    <w:tmpl w:val="D8B8B6D4"/>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FE01B7"/>
    <w:multiLevelType w:val="hybridMultilevel"/>
    <w:tmpl w:val="052A9E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2DF0D46"/>
    <w:multiLevelType w:val="hybridMultilevel"/>
    <w:tmpl w:val="0C84857E"/>
    <w:lvl w:ilvl="0" w:tplc="6040F748">
      <w:numFmt w:val="bullet"/>
      <w:lvlText w:val=""/>
      <w:lvlJc w:val="left"/>
      <w:pPr>
        <w:ind w:left="720" w:hanging="360"/>
      </w:pPr>
      <w:rPr>
        <w:rFonts w:ascii="Symbol" w:eastAsia="Times New Roman"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F034C55"/>
    <w:multiLevelType w:val="multilevel"/>
    <w:tmpl w:val="3B74354C"/>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D212E7"/>
    <w:multiLevelType w:val="hybridMultilevel"/>
    <w:tmpl w:val="CB46C01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62FE7F0B"/>
    <w:multiLevelType w:val="multilevel"/>
    <w:tmpl w:val="4F305562"/>
    <w:lvl w:ilvl="0">
      <w:start w:val="3"/>
      <w:numFmt w:val="decimal"/>
      <w:lvlText w:val="%1."/>
      <w:lvlJc w:val="left"/>
      <w:pPr>
        <w:ind w:left="540" w:hanging="540"/>
      </w:pPr>
      <w:rPr>
        <w:rFonts w:hint="default"/>
        <w:sz w:val="32"/>
      </w:rPr>
    </w:lvl>
    <w:lvl w:ilvl="1">
      <w:start w:val="1"/>
      <w:numFmt w:val="decimal"/>
      <w:lvlText w:val="%1.%2."/>
      <w:lvlJc w:val="left"/>
      <w:pPr>
        <w:ind w:left="1800" w:hanging="720"/>
      </w:pPr>
      <w:rPr>
        <w:rFonts w:hint="default"/>
        <w:sz w:val="32"/>
      </w:rPr>
    </w:lvl>
    <w:lvl w:ilvl="2">
      <w:start w:val="1"/>
      <w:numFmt w:val="decimal"/>
      <w:lvlText w:val="%1.%2.%3."/>
      <w:lvlJc w:val="left"/>
      <w:pPr>
        <w:ind w:left="3240" w:hanging="1080"/>
      </w:pPr>
      <w:rPr>
        <w:rFonts w:hint="default"/>
        <w:sz w:val="32"/>
      </w:rPr>
    </w:lvl>
    <w:lvl w:ilvl="3">
      <w:start w:val="1"/>
      <w:numFmt w:val="decimal"/>
      <w:lvlText w:val="%1.%2.%3.%4."/>
      <w:lvlJc w:val="left"/>
      <w:pPr>
        <w:ind w:left="4680" w:hanging="1440"/>
      </w:pPr>
      <w:rPr>
        <w:rFonts w:hint="default"/>
        <w:sz w:val="32"/>
      </w:rPr>
    </w:lvl>
    <w:lvl w:ilvl="4">
      <w:start w:val="1"/>
      <w:numFmt w:val="decimal"/>
      <w:lvlText w:val="%1.%2.%3.%4.%5."/>
      <w:lvlJc w:val="left"/>
      <w:pPr>
        <w:ind w:left="6120" w:hanging="1800"/>
      </w:pPr>
      <w:rPr>
        <w:rFonts w:hint="default"/>
        <w:sz w:val="32"/>
      </w:rPr>
    </w:lvl>
    <w:lvl w:ilvl="5">
      <w:start w:val="1"/>
      <w:numFmt w:val="decimal"/>
      <w:lvlText w:val="%1.%2.%3.%4.%5.%6."/>
      <w:lvlJc w:val="left"/>
      <w:pPr>
        <w:ind w:left="7560" w:hanging="2160"/>
      </w:pPr>
      <w:rPr>
        <w:rFonts w:hint="default"/>
        <w:sz w:val="32"/>
      </w:rPr>
    </w:lvl>
    <w:lvl w:ilvl="6">
      <w:start w:val="1"/>
      <w:numFmt w:val="decimal"/>
      <w:lvlText w:val="%1.%2.%3.%4.%5.%6.%7."/>
      <w:lvlJc w:val="left"/>
      <w:pPr>
        <w:ind w:left="8640" w:hanging="2160"/>
      </w:pPr>
      <w:rPr>
        <w:rFonts w:hint="default"/>
        <w:sz w:val="32"/>
      </w:rPr>
    </w:lvl>
    <w:lvl w:ilvl="7">
      <w:start w:val="1"/>
      <w:numFmt w:val="decimal"/>
      <w:lvlText w:val="%1.%2.%3.%4.%5.%6.%7.%8."/>
      <w:lvlJc w:val="left"/>
      <w:pPr>
        <w:ind w:left="10080" w:hanging="2520"/>
      </w:pPr>
      <w:rPr>
        <w:rFonts w:hint="default"/>
        <w:sz w:val="32"/>
      </w:rPr>
    </w:lvl>
    <w:lvl w:ilvl="8">
      <w:start w:val="1"/>
      <w:numFmt w:val="decimal"/>
      <w:lvlText w:val="%1.%2.%3.%4.%5.%6.%7.%8.%9."/>
      <w:lvlJc w:val="left"/>
      <w:pPr>
        <w:ind w:left="11520" w:hanging="2880"/>
      </w:pPr>
      <w:rPr>
        <w:rFonts w:hint="default"/>
        <w:sz w:val="32"/>
      </w:rPr>
    </w:lvl>
  </w:abstractNum>
  <w:abstractNum w:abstractNumId="20" w15:restartNumberingAfterBreak="0">
    <w:nsid w:val="6E69062A"/>
    <w:multiLevelType w:val="hybridMultilevel"/>
    <w:tmpl w:val="762E4B80"/>
    <w:lvl w:ilvl="0" w:tplc="70643212">
      <w:start w:val="9"/>
      <w:numFmt w:val="bullet"/>
      <w:lvlText w:val=""/>
      <w:lvlJc w:val="left"/>
      <w:pPr>
        <w:ind w:left="720" w:hanging="360"/>
      </w:pPr>
      <w:rPr>
        <w:rFonts w:ascii="Symbol" w:eastAsia="Times New Roman" w:hAnsi="Symbol" w:cs="Aria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1" w15:restartNumberingAfterBreak="0">
    <w:nsid w:val="73113332"/>
    <w:multiLevelType w:val="multilevel"/>
    <w:tmpl w:val="7326128C"/>
    <w:lvl w:ilvl="0">
      <w:start w:val="2"/>
      <w:numFmt w:val="decimal"/>
      <w:lvlText w:val="%1"/>
      <w:lvlJc w:val="left"/>
      <w:pPr>
        <w:ind w:left="450" w:hanging="450"/>
      </w:pPr>
      <w:rPr>
        <w:rFonts w:hint="default"/>
        <w:sz w:val="32"/>
      </w:rPr>
    </w:lvl>
    <w:lvl w:ilvl="1">
      <w:start w:val="1"/>
      <w:numFmt w:val="decimal"/>
      <w:lvlText w:val="%1.%2"/>
      <w:lvlJc w:val="left"/>
      <w:pPr>
        <w:ind w:left="1800" w:hanging="720"/>
      </w:pPr>
      <w:rPr>
        <w:rFonts w:hint="default"/>
        <w:sz w:val="32"/>
      </w:rPr>
    </w:lvl>
    <w:lvl w:ilvl="2">
      <w:start w:val="1"/>
      <w:numFmt w:val="decimal"/>
      <w:lvlText w:val="%1.%2.%3"/>
      <w:lvlJc w:val="left"/>
      <w:pPr>
        <w:ind w:left="3240" w:hanging="1080"/>
      </w:pPr>
      <w:rPr>
        <w:rFonts w:hint="default"/>
        <w:sz w:val="32"/>
      </w:rPr>
    </w:lvl>
    <w:lvl w:ilvl="3">
      <w:start w:val="1"/>
      <w:numFmt w:val="decimal"/>
      <w:lvlText w:val="%1.%2.%3.%4"/>
      <w:lvlJc w:val="left"/>
      <w:pPr>
        <w:ind w:left="4680" w:hanging="1440"/>
      </w:pPr>
      <w:rPr>
        <w:rFonts w:hint="default"/>
        <w:sz w:val="32"/>
      </w:rPr>
    </w:lvl>
    <w:lvl w:ilvl="4">
      <w:start w:val="1"/>
      <w:numFmt w:val="decimal"/>
      <w:lvlText w:val="%1.%2.%3.%4.%5"/>
      <w:lvlJc w:val="left"/>
      <w:pPr>
        <w:ind w:left="5760" w:hanging="1440"/>
      </w:pPr>
      <w:rPr>
        <w:rFonts w:hint="default"/>
        <w:sz w:val="32"/>
      </w:rPr>
    </w:lvl>
    <w:lvl w:ilvl="5">
      <w:start w:val="1"/>
      <w:numFmt w:val="decimal"/>
      <w:lvlText w:val="%1.%2.%3.%4.%5.%6"/>
      <w:lvlJc w:val="left"/>
      <w:pPr>
        <w:ind w:left="7200" w:hanging="1800"/>
      </w:pPr>
      <w:rPr>
        <w:rFonts w:hint="default"/>
        <w:sz w:val="32"/>
      </w:rPr>
    </w:lvl>
    <w:lvl w:ilvl="6">
      <w:start w:val="1"/>
      <w:numFmt w:val="decimal"/>
      <w:lvlText w:val="%1.%2.%3.%4.%5.%6.%7"/>
      <w:lvlJc w:val="left"/>
      <w:pPr>
        <w:ind w:left="8640" w:hanging="2160"/>
      </w:pPr>
      <w:rPr>
        <w:rFonts w:hint="default"/>
        <w:sz w:val="32"/>
      </w:rPr>
    </w:lvl>
    <w:lvl w:ilvl="7">
      <w:start w:val="1"/>
      <w:numFmt w:val="decimal"/>
      <w:lvlText w:val="%1.%2.%3.%4.%5.%6.%7.%8"/>
      <w:lvlJc w:val="left"/>
      <w:pPr>
        <w:ind w:left="10080" w:hanging="2520"/>
      </w:pPr>
      <w:rPr>
        <w:rFonts w:hint="default"/>
        <w:sz w:val="32"/>
      </w:rPr>
    </w:lvl>
    <w:lvl w:ilvl="8">
      <w:start w:val="1"/>
      <w:numFmt w:val="decimal"/>
      <w:lvlText w:val="%1.%2.%3.%4.%5.%6.%7.%8.%9"/>
      <w:lvlJc w:val="left"/>
      <w:pPr>
        <w:ind w:left="11520" w:hanging="2880"/>
      </w:pPr>
      <w:rPr>
        <w:rFonts w:hint="default"/>
        <w:sz w:val="32"/>
      </w:rPr>
    </w:lvl>
  </w:abstractNum>
  <w:abstractNum w:abstractNumId="22" w15:restartNumberingAfterBreak="0">
    <w:nsid w:val="73140825"/>
    <w:multiLevelType w:val="multilevel"/>
    <w:tmpl w:val="5A4EDE9C"/>
    <w:lvl w:ilvl="0">
      <w:start w:val="1"/>
      <w:numFmt w:val="decimal"/>
      <w:lvlText w:val="%1."/>
      <w:lvlJc w:val="left"/>
      <w:pPr>
        <w:ind w:left="1713" w:hanging="360"/>
      </w:pPr>
    </w:lvl>
    <w:lvl w:ilvl="1">
      <w:start w:val="1"/>
      <w:numFmt w:val="decimal"/>
      <w:isLgl/>
      <w:lvlText w:val="%1.%2"/>
      <w:lvlJc w:val="left"/>
      <w:pPr>
        <w:ind w:left="2073" w:hanging="720"/>
      </w:pPr>
      <w:rPr>
        <w:rFonts w:hint="default"/>
        <w:sz w:val="32"/>
      </w:rPr>
    </w:lvl>
    <w:lvl w:ilvl="2">
      <w:start w:val="1"/>
      <w:numFmt w:val="decimal"/>
      <w:isLgl/>
      <w:lvlText w:val="%1.%2.%3"/>
      <w:lvlJc w:val="left"/>
      <w:pPr>
        <w:ind w:left="2433" w:hanging="1080"/>
      </w:pPr>
      <w:rPr>
        <w:rFonts w:hint="default"/>
        <w:sz w:val="32"/>
      </w:rPr>
    </w:lvl>
    <w:lvl w:ilvl="3">
      <w:start w:val="1"/>
      <w:numFmt w:val="decimal"/>
      <w:isLgl/>
      <w:lvlText w:val="%1.%2.%3.%4"/>
      <w:lvlJc w:val="left"/>
      <w:pPr>
        <w:ind w:left="2793" w:hanging="1440"/>
      </w:pPr>
      <w:rPr>
        <w:rFonts w:hint="default"/>
        <w:sz w:val="32"/>
      </w:rPr>
    </w:lvl>
    <w:lvl w:ilvl="4">
      <w:start w:val="1"/>
      <w:numFmt w:val="decimal"/>
      <w:isLgl/>
      <w:lvlText w:val="%1.%2.%3.%4.%5"/>
      <w:lvlJc w:val="left"/>
      <w:pPr>
        <w:ind w:left="2793" w:hanging="1440"/>
      </w:pPr>
      <w:rPr>
        <w:rFonts w:hint="default"/>
        <w:sz w:val="32"/>
      </w:rPr>
    </w:lvl>
    <w:lvl w:ilvl="5">
      <w:start w:val="1"/>
      <w:numFmt w:val="decimal"/>
      <w:isLgl/>
      <w:lvlText w:val="%1.%2.%3.%4.%5.%6"/>
      <w:lvlJc w:val="left"/>
      <w:pPr>
        <w:ind w:left="3153" w:hanging="1800"/>
      </w:pPr>
      <w:rPr>
        <w:rFonts w:hint="default"/>
        <w:sz w:val="32"/>
      </w:rPr>
    </w:lvl>
    <w:lvl w:ilvl="6">
      <w:start w:val="1"/>
      <w:numFmt w:val="decimal"/>
      <w:isLgl/>
      <w:lvlText w:val="%1.%2.%3.%4.%5.%6.%7"/>
      <w:lvlJc w:val="left"/>
      <w:pPr>
        <w:ind w:left="3513" w:hanging="2160"/>
      </w:pPr>
      <w:rPr>
        <w:rFonts w:hint="default"/>
        <w:sz w:val="32"/>
      </w:rPr>
    </w:lvl>
    <w:lvl w:ilvl="7">
      <w:start w:val="1"/>
      <w:numFmt w:val="decimal"/>
      <w:isLgl/>
      <w:lvlText w:val="%1.%2.%3.%4.%5.%6.%7.%8"/>
      <w:lvlJc w:val="left"/>
      <w:pPr>
        <w:ind w:left="3873" w:hanging="2520"/>
      </w:pPr>
      <w:rPr>
        <w:rFonts w:hint="default"/>
        <w:sz w:val="32"/>
      </w:rPr>
    </w:lvl>
    <w:lvl w:ilvl="8">
      <w:start w:val="1"/>
      <w:numFmt w:val="decimal"/>
      <w:isLgl/>
      <w:lvlText w:val="%1.%2.%3.%4.%5.%6.%7.%8.%9"/>
      <w:lvlJc w:val="left"/>
      <w:pPr>
        <w:ind w:left="4233" w:hanging="2880"/>
      </w:pPr>
      <w:rPr>
        <w:rFonts w:hint="default"/>
        <w:sz w:val="32"/>
      </w:rPr>
    </w:lvl>
  </w:abstractNum>
  <w:abstractNum w:abstractNumId="23" w15:restartNumberingAfterBreak="0">
    <w:nsid w:val="731835DE"/>
    <w:multiLevelType w:val="multilevel"/>
    <w:tmpl w:val="ACAE3F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5"/>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4C61BC"/>
    <w:multiLevelType w:val="multilevel"/>
    <w:tmpl w:val="6016B87A"/>
    <w:lvl w:ilvl="0">
      <w:start w:val="4"/>
      <w:numFmt w:val="decimal"/>
      <w:lvlText w:val="%1"/>
      <w:lvlJc w:val="left"/>
      <w:pPr>
        <w:ind w:left="450" w:hanging="450"/>
      </w:pPr>
      <w:rPr>
        <w:rFonts w:hint="default"/>
        <w:sz w:val="32"/>
      </w:rPr>
    </w:lvl>
    <w:lvl w:ilvl="1">
      <w:start w:val="1"/>
      <w:numFmt w:val="decimal"/>
      <w:lvlText w:val="%1.%2"/>
      <w:lvlJc w:val="left"/>
      <w:pPr>
        <w:ind w:left="1800" w:hanging="720"/>
      </w:pPr>
      <w:rPr>
        <w:rFonts w:hint="default"/>
        <w:sz w:val="32"/>
      </w:rPr>
    </w:lvl>
    <w:lvl w:ilvl="2">
      <w:start w:val="1"/>
      <w:numFmt w:val="decimal"/>
      <w:lvlText w:val="%1.%2.%3"/>
      <w:lvlJc w:val="left"/>
      <w:pPr>
        <w:ind w:left="3240" w:hanging="1080"/>
      </w:pPr>
      <w:rPr>
        <w:rFonts w:hint="default"/>
        <w:sz w:val="32"/>
      </w:rPr>
    </w:lvl>
    <w:lvl w:ilvl="3">
      <w:start w:val="1"/>
      <w:numFmt w:val="decimal"/>
      <w:lvlText w:val="%1.%2.%3.%4"/>
      <w:lvlJc w:val="left"/>
      <w:pPr>
        <w:ind w:left="4680" w:hanging="1440"/>
      </w:pPr>
      <w:rPr>
        <w:rFonts w:hint="default"/>
        <w:sz w:val="32"/>
      </w:rPr>
    </w:lvl>
    <w:lvl w:ilvl="4">
      <w:start w:val="1"/>
      <w:numFmt w:val="decimal"/>
      <w:lvlText w:val="%1.%2.%3.%4.%5"/>
      <w:lvlJc w:val="left"/>
      <w:pPr>
        <w:ind w:left="5760" w:hanging="1440"/>
      </w:pPr>
      <w:rPr>
        <w:rFonts w:hint="default"/>
        <w:sz w:val="32"/>
      </w:rPr>
    </w:lvl>
    <w:lvl w:ilvl="5">
      <w:start w:val="1"/>
      <w:numFmt w:val="decimal"/>
      <w:lvlText w:val="%1.%2.%3.%4.%5.%6"/>
      <w:lvlJc w:val="left"/>
      <w:pPr>
        <w:ind w:left="7200" w:hanging="1800"/>
      </w:pPr>
      <w:rPr>
        <w:rFonts w:hint="default"/>
        <w:sz w:val="32"/>
      </w:rPr>
    </w:lvl>
    <w:lvl w:ilvl="6">
      <w:start w:val="1"/>
      <w:numFmt w:val="decimal"/>
      <w:lvlText w:val="%1.%2.%3.%4.%5.%6.%7"/>
      <w:lvlJc w:val="left"/>
      <w:pPr>
        <w:ind w:left="8640" w:hanging="2160"/>
      </w:pPr>
      <w:rPr>
        <w:rFonts w:hint="default"/>
        <w:sz w:val="32"/>
      </w:rPr>
    </w:lvl>
    <w:lvl w:ilvl="7">
      <w:start w:val="1"/>
      <w:numFmt w:val="decimal"/>
      <w:lvlText w:val="%1.%2.%3.%4.%5.%6.%7.%8"/>
      <w:lvlJc w:val="left"/>
      <w:pPr>
        <w:ind w:left="10080" w:hanging="2520"/>
      </w:pPr>
      <w:rPr>
        <w:rFonts w:hint="default"/>
        <w:sz w:val="32"/>
      </w:rPr>
    </w:lvl>
    <w:lvl w:ilvl="8">
      <w:start w:val="1"/>
      <w:numFmt w:val="decimal"/>
      <w:lvlText w:val="%1.%2.%3.%4.%5.%6.%7.%8.%9"/>
      <w:lvlJc w:val="left"/>
      <w:pPr>
        <w:ind w:left="11520" w:hanging="2880"/>
      </w:pPr>
      <w:rPr>
        <w:rFonts w:hint="default"/>
        <w:sz w:val="32"/>
      </w:rPr>
    </w:lvl>
  </w:abstractNum>
  <w:abstractNum w:abstractNumId="25" w15:restartNumberingAfterBreak="0">
    <w:nsid w:val="7DBA2716"/>
    <w:multiLevelType w:val="multilevel"/>
    <w:tmpl w:val="5856695C"/>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853525">
    <w:abstractNumId w:val="23"/>
  </w:num>
  <w:num w:numId="2" w16cid:durableId="772093151">
    <w:abstractNumId w:val="17"/>
  </w:num>
  <w:num w:numId="3" w16cid:durableId="1134368253">
    <w:abstractNumId w:val="25"/>
  </w:num>
  <w:num w:numId="4" w16cid:durableId="673339386">
    <w:abstractNumId w:val="9"/>
  </w:num>
  <w:num w:numId="5" w16cid:durableId="1933009546">
    <w:abstractNumId w:val="14"/>
  </w:num>
  <w:num w:numId="6" w16cid:durableId="1320571060">
    <w:abstractNumId w:val="4"/>
  </w:num>
  <w:num w:numId="7" w16cid:durableId="32075889">
    <w:abstractNumId w:val="3"/>
  </w:num>
  <w:num w:numId="8" w16cid:durableId="1686831814">
    <w:abstractNumId w:val="20"/>
  </w:num>
  <w:num w:numId="9" w16cid:durableId="1712342075">
    <w:abstractNumId w:val="0"/>
  </w:num>
  <w:num w:numId="10" w16cid:durableId="1210530917">
    <w:abstractNumId w:val="10"/>
  </w:num>
  <w:num w:numId="11" w16cid:durableId="914820551">
    <w:abstractNumId w:val="22"/>
  </w:num>
  <w:num w:numId="12" w16cid:durableId="1284460599">
    <w:abstractNumId w:val="1"/>
  </w:num>
  <w:num w:numId="13" w16cid:durableId="460198833">
    <w:abstractNumId w:val="21"/>
  </w:num>
  <w:num w:numId="14" w16cid:durableId="1497303368">
    <w:abstractNumId w:val="12"/>
  </w:num>
  <w:num w:numId="15" w16cid:durableId="1761363866">
    <w:abstractNumId w:val="24"/>
  </w:num>
  <w:num w:numId="16" w16cid:durableId="1543052495">
    <w:abstractNumId w:val="13"/>
  </w:num>
  <w:num w:numId="17" w16cid:durableId="1248684871">
    <w:abstractNumId w:val="5"/>
  </w:num>
  <w:num w:numId="18" w16cid:durableId="124205832">
    <w:abstractNumId w:val="6"/>
  </w:num>
  <w:num w:numId="19" w16cid:durableId="1360744594">
    <w:abstractNumId w:val="8"/>
  </w:num>
  <w:num w:numId="20" w16cid:durableId="1087923756">
    <w:abstractNumId w:val="19"/>
  </w:num>
  <w:num w:numId="21" w16cid:durableId="238642008">
    <w:abstractNumId w:val="18"/>
  </w:num>
  <w:num w:numId="22" w16cid:durableId="180706390">
    <w:abstractNumId w:val="11"/>
  </w:num>
  <w:num w:numId="23" w16cid:durableId="691027470">
    <w:abstractNumId w:val="16"/>
  </w:num>
  <w:num w:numId="24" w16cid:durableId="1738286944">
    <w:abstractNumId w:val="2"/>
  </w:num>
  <w:num w:numId="25" w16cid:durableId="1010260487">
    <w:abstractNumId w:val="7"/>
  </w:num>
  <w:num w:numId="26" w16cid:durableId="143721138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reno Rodriguez, Mauricio">
    <w15:presenceInfo w15:providerId="AD" w15:userId="S::MAUMORENO@mapfre.net::3d4fb5e6-eadd-499d-b2a7-db26a20d21ff"/>
  </w15:person>
  <w15:person w15:author="Lopez Marquez, Jose Adrian">
    <w15:presenceInfo w15:providerId="AD" w15:userId="S::JOSLOPEZ@mapfre.net::9ddbec2a-89ea-469f-acda-773a32d8e7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28A"/>
    <w:rsid w:val="00000705"/>
    <w:rsid w:val="00001512"/>
    <w:rsid w:val="000072AA"/>
    <w:rsid w:val="000148B7"/>
    <w:rsid w:val="00015CDE"/>
    <w:rsid w:val="00033895"/>
    <w:rsid w:val="00053941"/>
    <w:rsid w:val="0005446A"/>
    <w:rsid w:val="00055AB3"/>
    <w:rsid w:val="00063290"/>
    <w:rsid w:val="00063A37"/>
    <w:rsid w:val="000755D9"/>
    <w:rsid w:val="00094BAE"/>
    <w:rsid w:val="0009587B"/>
    <w:rsid w:val="000B0E3E"/>
    <w:rsid w:val="000B4886"/>
    <w:rsid w:val="000C7DE2"/>
    <w:rsid w:val="000D464E"/>
    <w:rsid w:val="000D47EC"/>
    <w:rsid w:val="000E251A"/>
    <w:rsid w:val="000E50EA"/>
    <w:rsid w:val="000F25C9"/>
    <w:rsid w:val="000F2FCC"/>
    <w:rsid w:val="00101E22"/>
    <w:rsid w:val="0011332F"/>
    <w:rsid w:val="001214EE"/>
    <w:rsid w:val="00127758"/>
    <w:rsid w:val="001373AD"/>
    <w:rsid w:val="00142267"/>
    <w:rsid w:val="00143890"/>
    <w:rsid w:val="00166993"/>
    <w:rsid w:val="00187CF8"/>
    <w:rsid w:val="001A62EC"/>
    <w:rsid w:val="001B1E49"/>
    <w:rsid w:val="001C1A19"/>
    <w:rsid w:val="001C370C"/>
    <w:rsid w:val="001C3A54"/>
    <w:rsid w:val="001C7D0C"/>
    <w:rsid w:val="001D42C6"/>
    <w:rsid w:val="001D6E1E"/>
    <w:rsid w:val="001E7E9A"/>
    <w:rsid w:val="002106EB"/>
    <w:rsid w:val="002117A9"/>
    <w:rsid w:val="00222DDC"/>
    <w:rsid w:val="00224B96"/>
    <w:rsid w:val="0023514F"/>
    <w:rsid w:val="00235F7D"/>
    <w:rsid w:val="002508FE"/>
    <w:rsid w:val="002509E4"/>
    <w:rsid w:val="00260B75"/>
    <w:rsid w:val="00264905"/>
    <w:rsid w:val="002817BF"/>
    <w:rsid w:val="002967A0"/>
    <w:rsid w:val="002A0D7E"/>
    <w:rsid w:val="002A3171"/>
    <w:rsid w:val="002D17ED"/>
    <w:rsid w:val="002D667E"/>
    <w:rsid w:val="002D696F"/>
    <w:rsid w:val="002D6A13"/>
    <w:rsid w:val="002E7C1D"/>
    <w:rsid w:val="002F0346"/>
    <w:rsid w:val="00320C4A"/>
    <w:rsid w:val="0032453F"/>
    <w:rsid w:val="00345A4A"/>
    <w:rsid w:val="00353AE3"/>
    <w:rsid w:val="003840F0"/>
    <w:rsid w:val="003871CA"/>
    <w:rsid w:val="0039540B"/>
    <w:rsid w:val="003A51A1"/>
    <w:rsid w:val="003A6305"/>
    <w:rsid w:val="003B2D9D"/>
    <w:rsid w:val="003F4BB7"/>
    <w:rsid w:val="00403C08"/>
    <w:rsid w:val="00407280"/>
    <w:rsid w:val="00414CE4"/>
    <w:rsid w:val="00447093"/>
    <w:rsid w:val="00452821"/>
    <w:rsid w:val="004618CA"/>
    <w:rsid w:val="004851FD"/>
    <w:rsid w:val="004857CB"/>
    <w:rsid w:val="00486C83"/>
    <w:rsid w:val="00496210"/>
    <w:rsid w:val="004A740F"/>
    <w:rsid w:val="004B2B7D"/>
    <w:rsid w:val="004F4D61"/>
    <w:rsid w:val="004F4F6A"/>
    <w:rsid w:val="00506019"/>
    <w:rsid w:val="00520767"/>
    <w:rsid w:val="005236D9"/>
    <w:rsid w:val="00525705"/>
    <w:rsid w:val="00540016"/>
    <w:rsid w:val="00541E65"/>
    <w:rsid w:val="00562F4C"/>
    <w:rsid w:val="005721F8"/>
    <w:rsid w:val="00582BD2"/>
    <w:rsid w:val="00586C41"/>
    <w:rsid w:val="00587E59"/>
    <w:rsid w:val="0059788E"/>
    <w:rsid w:val="005A160F"/>
    <w:rsid w:val="005A6F62"/>
    <w:rsid w:val="005C1DEC"/>
    <w:rsid w:val="005D6B42"/>
    <w:rsid w:val="005F03FE"/>
    <w:rsid w:val="005F3608"/>
    <w:rsid w:val="005F3FDA"/>
    <w:rsid w:val="00603367"/>
    <w:rsid w:val="00613B1A"/>
    <w:rsid w:val="006216E2"/>
    <w:rsid w:val="00635926"/>
    <w:rsid w:val="00644124"/>
    <w:rsid w:val="00662ADA"/>
    <w:rsid w:val="006636E1"/>
    <w:rsid w:val="006653E7"/>
    <w:rsid w:val="006658DE"/>
    <w:rsid w:val="006975FC"/>
    <w:rsid w:val="006B1443"/>
    <w:rsid w:val="006C2B96"/>
    <w:rsid w:val="006D163E"/>
    <w:rsid w:val="006D35C2"/>
    <w:rsid w:val="006F4A6B"/>
    <w:rsid w:val="006F5F0A"/>
    <w:rsid w:val="00701550"/>
    <w:rsid w:val="007025B3"/>
    <w:rsid w:val="00716F59"/>
    <w:rsid w:val="00717301"/>
    <w:rsid w:val="0073335B"/>
    <w:rsid w:val="00736F88"/>
    <w:rsid w:val="00753334"/>
    <w:rsid w:val="007675C6"/>
    <w:rsid w:val="00782923"/>
    <w:rsid w:val="00790745"/>
    <w:rsid w:val="0079447D"/>
    <w:rsid w:val="007A0F2D"/>
    <w:rsid w:val="007A2946"/>
    <w:rsid w:val="007A4027"/>
    <w:rsid w:val="007B0886"/>
    <w:rsid w:val="007C5BAF"/>
    <w:rsid w:val="007E397C"/>
    <w:rsid w:val="007F0916"/>
    <w:rsid w:val="007F128A"/>
    <w:rsid w:val="00814038"/>
    <w:rsid w:val="008510A4"/>
    <w:rsid w:val="0086488B"/>
    <w:rsid w:val="008648AB"/>
    <w:rsid w:val="00871F09"/>
    <w:rsid w:val="00877146"/>
    <w:rsid w:val="00881A45"/>
    <w:rsid w:val="008822F8"/>
    <w:rsid w:val="008865B3"/>
    <w:rsid w:val="00886CB0"/>
    <w:rsid w:val="00897209"/>
    <w:rsid w:val="008B6A35"/>
    <w:rsid w:val="008C2749"/>
    <w:rsid w:val="008C2B3A"/>
    <w:rsid w:val="008C7F30"/>
    <w:rsid w:val="008D499C"/>
    <w:rsid w:val="008D67B9"/>
    <w:rsid w:val="008F1F84"/>
    <w:rsid w:val="00921309"/>
    <w:rsid w:val="00940AB3"/>
    <w:rsid w:val="00953E18"/>
    <w:rsid w:val="009557B0"/>
    <w:rsid w:val="00960966"/>
    <w:rsid w:val="00962A1F"/>
    <w:rsid w:val="0096320B"/>
    <w:rsid w:val="009722FA"/>
    <w:rsid w:val="00972755"/>
    <w:rsid w:val="00980F46"/>
    <w:rsid w:val="009957A1"/>
    <w:rsid w:val="00997B30"/>
    <w:rsid w:val="009B78E9"/>
    <w:rsid w:val="009C1339"/>
    <w:rsid w:val="009C67B5"/>
    <w:rsid w:val="009D24E9"/>
    <w:rsid w:val="009E4D9A"/>
    <w:rsid w:val="009E6B1C"/>
    <w:rsid w:val="009F12D3"/>
    <w:rsid w:val="009F23AA"/>
    <w:rsid w:val="00A00359"/>
    <w:rsid w:val="00A0247B"/>
    <w:rsid w:val="00A076D8"/>
    <w:rsid w:val="00A130F3"/>
    <w:rsid w:val="00A23F05"/>
    <w:rsid w:val="00A34C3C"/>
    <w:rsid w:val="00A43534"/>
    <w:rsid w:val="00A446F8"/>
    <w:rsid w:val="00A8707C"/>
    <w:rsid w:val="00AB4692"/>
    <w:rsid w:val="00AC3C22"/>
    <w:rsid w:val="00AD0F80"/>
    <w:rsid w:val="00AD435B"/>
    <w:rsid w:val="00AF39E9"/>
    <w:rsid w:val="00AF76C0"/>
    <w:rsid w:val="00B04ED2"/>
    <w:rsid w:val="00B1478C"/>
    <w:rsid w:val="00B14D87"/>
    <w:rsid w:val="00B22843"/>
    <w:rsid w:val="00B47D17"/>
    <w:rsid w:val="00B506B5"/>
    <w:rsid w:val="00B52084"/>
    <w:rsid w:val="00B8221D"/>
    <w:rsid w:val="00B868CA"/>
    <w:rsid w:val="00BA5347"/>
    <w:rsid w:val="00BB52BD"/>
    <w:rsid w:val="00BE0909"/>
    <w:rsid w:val="00BF2309"/>
    <w:rsid w:val="00BF5B5D"/>
    <w:rsid w:val="00C1274E"/>
    <w:rsid w:val="00C34D3D"/>
    <w:rsid w:val="00C57548"/>
    <w:rsid w:val="00C7538E"/>
    <w:rsid w:val="00C83983"/>
    <w:rsid w:val="00C84864"/>
    <w:rsid w:val="00C8671B"/>
    <w:rsid w:val="00C9411C"/>
    <w:rsid w:val="00C948BF"/>
    <w:rsid w:val="00CA560C"/>
    <w:rsid w:val="00CC1907"/>
    <w:rsid w:val="00CD55AC"/>
    <w:rsid w:val="00CD60D8"/>
    <w:rsid w:val="00CE2802"/>
    <w:rsid w:val="00CF1CC6"/>
    <w:rsid w:val="00CF2DE1"/>
    <w:rsid w:val="00CF71DB"/>
    <w:rsid w:val="00D110A7"/>
    <w:rsid w:val="00D23DB3"/>
    <w:rsid w:val="00D34E5C"/>
    <w:rsid w:val="00D35220"/>
    <w:rsid w:val="00D579D8"/>
    <w:rsid w:val="00D702D6"/>
    <w:rsid w:val="00D71920"/>
    <w:rsid w:val="00D74AC3"/>
    <w:rsid w:val="00D869CD"/>
    <w:rsid w:val="00D96674"/>
    <w:rsid w:val="00DA4191"/>
    <w:rsid w:val="00DA515F"/>
    <w:rsid w:val="00DA5895"/>
    <w:rsid w:val="00DB7505"/>
    <w:rsid w:val="00DB78C4"/>
    <w:rsid w:val="00DD12F6"/>
    <w:rsid w:val="00DF7F70"/>
    <w:rsid w:val="00E03722"/>
    <w:rsid w:val="00E04072"/>
    <w:rsid w:val="00E246D6"/>
    <w:rsid w:val="00E26593"/>
    <w:rsid w:val="00E42FA7"/>
    <w:rsid w:val="00E56523"/>
    <w:rsid w:val="00E62B25"/>
    <w:rsid w:val="00E630B8"/>
    <w:rsid w:val="00E66A86"/>
    <w:rsid w:val="00E70B72"/>
    <w:rsid w:val="00E934F9"/>
    <w:rsid w:val="00E95A4F"/>
    <w:rsid w:val="00E97742"/>
    <w:rsid w:val="00EA01A8"/>
    <w:rsid w:val="00EA1324"/>
    <w:rsid w:val="00EA3F43"/>
    <w:rsid w:val="00EA507D"/>
    <w:rsid w:val="00EC1E03"/>
    <w:rsid w:val="00ED2D97"/>
    <w:rsid w:val="00ED6582"/>
    <w:rsid w:val="00EE1625"/>
    <w:rsid w:val="00EF462A"/>
    <w:rsid w:val="00F02ECB"/>
    <w:rsid w:val="00F0312D"/>
    <w:rsid w:val="00F05E71"/>
    <w:rsid w:val="00F11083"/>
    <w:rsid w:val="00F22ECF"/>
    <w:rsid w:val="00F46141"/>
    <w:rsid w:val="00F50135"/>
    <w:rsid w:val="00F64738"/>
    <w:rsid w:val="00F66FE5"/>
    <w:rsid w:val="00F67C7F"/>
    <w:rsid w:val="00F710CE"/>
    <w:rsid w:val="00F71A60"/>
    <w:rsid w:val="00F858C3"/>
    <w:rsid w:val="00F9738F"/>
    <w:rsid w:val="00FA6C3B"/>
    <w:rsid w:val="00FB75E3"/>
    <w:rsid w:val="00FD23A3"/>
    <w:rsid w:val="00FE41CC"/>
  </w:rsids>
  <m:mathPr>
    <m:mathFont m:val="Cambria Math"/>
    <m:brkBin m:val="before"/>
    <m:brkBinSub m:val="--"/>
    <m:smallFrac m:val="0"/>
    <m:dispDef/>
    <m:lMargin m:val="0"/>
    <m:rMargin m:val="0"/>
    <m:defJc m:val="centerGroup"/>
    <m:wrapIndent m:val="1440"/>
    <m:intLim m:val="subSup"/>
    <m:naryLim m:val="undOvr"/>
  </m:mathPr>
  <w:themeFontLang w:val="en-US" w:eastAsia="es-G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ECB0A"/>
  <w15:docId w15:val="{3CADC4FB-BBB4-45DD-B2DA-7057E9F4B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7F128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GT"/>
    </w:rPr>
  </w:style>
  <w:style w:type="paragraph" w:styleId="Ttulo2">
    <w:name w:val="heading 2"/>
    <w:basedOn w:val="Normal"/>
    <w:link w:val="Ttulo2Car"/>
    <w:uiPriority w:val="9"/>
    <w:qFormat/>
    <w:rsid w:val="007F128A"/>
    <w:pPr>
      <w:spacing w:before="100" w:beforeAutospacing="1" w:after="100" w:afterAutospacing="1" w:line="240" w:lineRule="auto"/>
      <w:outlineLvl w:val="1"/>
    </w:pPr>
    <w:rPr>
      <w:rFonts w:ascii="Times New Roman" w:eastAsia="Times New Roman" w:hAnsi="Times New Roman" w:cs="Times New Roman"/>
      <w:b/>
      <w:bCs/>
      <w:sz w:val="36"/>
      <w:szCs w:val="36"/>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128A"/>
    <w:rPr>
      <w:rFonts w:ascii="Times New Roman" w:eastAsia="Times New Roman" w:hAnsi="Times New Roman" w:cs="Times New Roman"/>
      <w:b/>
      <w:bCs/>
      <w:kern w:val="36"/>
      <w:sz w:val="48"/>
      <w:szCs w:val="48"/>
      <w:lang w:eastAsia="es-GT"/>
    </w:rPr>
  </w:style>
  <w:style w:type="character" w:customStyle="1" w:styleId="Ttulo2Car">
    <w:name w:val="Título 2 Car"/>
    <w:basedOn w:val="Fuentedeprrafopredeter"/>
    <w:link w:val="Ttulo2"/>
    <w:uiPriority w:val="9"/>
    <w:rsid w:val="007F128A"/>
    <w:rPr>
      <w:rFonts w:ascii="Times New Roman" w:eastAsia="Times New Roman" w:hAnsi="Times New Roman" w:cs="Times New Roman"/>
      <w:b/>
      <w:bCs/>
      <w:sz w:val="36"/>
      <w:szCs w:val="36"/>
      <w:lang w:eastAsia="es-GT"/>
    </w:rPr>
  </w:style>
  <w:style w:type="paragraph" w:styleId="NormalWeb">
    <w:name w:val="Normal (Web)"/>
    <w:basedOn w:val="Normal"/>
    <w:uiPriority w:val="99"/>
    <w:semiHidden/>
    <w:unhideWhenUsed/>
    <w:rsid w:val="007F128A"/>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customStyle="1" w:styleId="apple-tab-span">
    <w:name w:val="apple-tab-span"/>
    <w:basedOn w:val="Fuentedeprrafopredeter"/>
    <w:rsid w:val="007F128A"/>
  </w:style>
  <w:style w:type="character" w:styleId="Hipervnculo">
    <w:name w:val="Hyperlink"/>
    <w:basedOn w:val="Fuentedeprrafopredeter"/>
    <w:uiPriority w:val="99"/>
    <w:unhideWhenUsed/>
    <w:rsid w:val="007F128A"/>
    <w:rPr>
      <w:color w:val="0000FF"/>
      <w:u w:val="single"/>
    </w:rPr>
  </w:style>
  <w:style w:type="paragraph" w:styleId="Prrafodelista">
    <w:name w:val="List Paragraph"/>
    <w:basedOn w:val="Normal"/>
    <w:uiPriority w:val="34"/>
    <w:qFormat/>
    <w:rsid w:val="007025B3"/>
    <w:pPr>
      <w:ind w:left="720"/>
      <w:contextualSpacing/>
    </w:pPr>
  </w:style>
  <w:style w:type="table" w:styleId="Tablaconcuadrcula">
    <w:name w:val="Table Grid"/>
    <w:basedOn w:val="Tablanormal"/>
    <w:uiPriority w:val="39"/>
    <w:rsid w:val="00603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4470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7093"/>
    <w:rPr>
      <w:rFonts w:ascii="Tahoma" w:hAnsi="Tahoma" w:cs="Tahoma"/>
      <w:sz w:val="16"/>
      <w:szCs w:val="16"/>
    </w:rPr>
  </w:style>
  <w:style w:type="character" w:styleId="Hipervnculovisitado">
    <w:name w:val="FollowedHyperlink"/>
    <w:basedOn w:val="Fuentedeprrafopredeter"/>
    <w:uiPriority w:val="99"/>
    <w:semiHidden/>
    <w:unhideWhenUsed/>
    <w:rsid w:val="00FB75E3"/>
    <w:rPr>
      <w:color w:val="954F72" w:themeColor="followedHyperlink"/>
      <w:u w:val="single"/>
    </w:rPr>
  </w:style>
  <w:style w:type="character" w:styleId="Refdecomentario">
    <w:name w:val="annotation reference"/>
    <w:basedOn w:val="Fuentedeprrafopredeter"/>
    <w:uiPriority w:val="99"/>
    <w:semiHidden/>
    <w:unhideWhenUsed/>
    <w:rsid w:val="00BF2309"/>
    <w:rPr>
      <w:sz w:val="16"/>
      <w:szCs w:val="16"/>
    </w:rPr>
  </w:style>
  <w:style w:type="paragraph" w:styleId="Textocomentario">
    <w:name w:val="annotation text"/>
    <w:basedOn w:val="Normal"/>
    <w:link w:val="TextocomentarioCar"/>
    <w:uiPriority w:val="99"/>
    <w:unhideWhenUsed/>
    <w:rsid w:val="00BF2309"/>
    <w:pPr>
      <w:spacing w:line="240" w:lineRule="auto"/>
    </w:pPr>
    <w:rPr>
      <w:sz w:val="20"/>
      <w:szCs w:val="20"/>
    </w:rPr>
  </w:style>
  <w:style w:type="character" w:customStyle="1" w:styleId="TextocomentarioCar">
    <w:name w:val="Texto comentario Car"/>
    <w:basedOn w:val="Fuentedeprrafopredeter"/>
    <w:link w:val="Textocomentario"/>
    <w:uiPriority w:val="99"/>
    <w:rsid w:val="00BF2309"/>
    <w:rPr>
      <w:sz w:val="20"/>
      <w:szCs w:val="20"/>
    </w:rPr>
  </w:style>
  <w:style w:type="paragraph" w:styleId="Asuntodelcomentario">
    <w:name w:val="annotation subject"/>
    <w:basedOn w:val="Textocomentario"/>
    <w:next w:val="Textocomentario"/>
    <w:link w:val="AsuntodelcomentarioCar"/>
    <w:uiPriority w:val="99"/>
    <w:semiHidden/>
    <w:unhideWhenUsed/>
    <w:rsid w:val="00BF2309"/>
    <w:rPr>
      <w:b/>
      <w:bCs/>
    </w:rPr>
  </w:style>
  <w:style w:type="character" w:customStyle="1" w:styleId="AsuntodelcomentarioCar">
    <w:name w:val="Asunto del comentario Car"/>
    <w:basedOn w:val="TextocomentarioCar"/>
    <w:link w:val="Asuntodelcomentario"/>
    <w:uiPriority w:val="99"/>
    <w:semiHidden/>
    <w:rsid w:val="00BF2309"/>
    <w:rPr>
      <w:b/>
      <w:bCs/>
      <w:sz w:val="20"/>
      <w:szCs w:val="20"/>
    </w:rPr>
  </w:style>
  <w:style w:type="paragraph" w:styleId="Revisin">
    <w:name w:val="Revision"/>
    <w:hidden/>
    <w:uiPriority w:val="99"/>
    <w:semiHidden/>
    <w:rsid w:val="009E4D9A"/>
    <w:pPr>
      <w:spacing w:after="0" w:line="240" w:lineRule="auto"/>
    </w:pPr>
  </w:style>
  <w:style w:type="paragraph" w:styleId="Encabezado">
    <w:name w:val="header"/>
    <w:basedOn w:val="Normal"/>
    <w:link w:val="EncabezadoCar"/>
    <w:uiPriority w:val="99"/>
    <w:unhideWhenUsed/>
    <w:rsid w:val="0059788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9788E"/>
  </w:style>
  <w:style w:type="paragraph" w:styleId="Piedepgina">
    <w:name w:val="footer"/>
    <w:basedOn w:val="Normal"/>
    <w:link w:val="PiedepginaCar"/>
    <w:uiPriority w:val="99"/>
    <w:unhideWhenUsed/>
    <w:rsid w:val="0059788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978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090">
      <w:bodyDiv w:val="1"/>
      <w:marLeft w:val="0"/>
      <w:marRight w:val="0"/>
      <w:marTop w:val="0"/>
      <w:marBottom w:val="0"/>
      <w:divBdr>
        <w:top w:val="none" w:sz="0" w:space="0" w:color="auto"/>
        <w:left w:val="none" w:sz="0" w:space="0" w:color="auto"/>
        <w:bottom w:val="none" w:sz="0" w:space="0" w:color="auto"/>
        <w:right w:val="none" w:sz="0" w:space="0" w:color="auto"/>
      </w:divBdr>
    </w:div>
    <w:div w:id="333995248">
      <w:bodyDiv w:val="1"/>
      <w:marLeft w:val="0"/>
      <w:marRight w:val="0"/>
      <w:marTop w:val="0"/>
      <w:marBottom w:val="0"/>
      <w:divBdr>
        <w:top w:val="none" w:sz="0" w:space="0" w:color="auto"/>
        <w:left w:val="none" w:sz="0" w:space="0" w:color="auto"/>
        <w:bottom w:val="none" w:sz="0" w:space="0" w:color="auto"/>
        <w:right w:val="none" w:sz="0" w:space="0" w:color="auto"/>
      </w:divBdr>
    </w:div>
    <w:div w:id="632177141">
      <w:bodyDiv w:val="1"/>
      <w:marLeft w:val="0"/>
      <w:marRight w:val="0"/>
      <w:marTop w:val="0"/>
      <w:marBottom w:val="0"/>
      <w:divBdr>
        <w:top w:val="none" w:sz="0" w:space="0" w:color="auto"/>
        <w:left w:val="none" w:sz="0" w:space="0" w:color="auto"/>
        <w:bottom w:val="none" w:sz="0" w:space="0" w:color="auto"/>
        <w:right w:val="none" w:sz="0" w:space="0" w:color="auto"/>
      </w:divBdr>
    </w:div>
    <w:div w:id="633029367">
      <w:bodyDiv w:val="1"/>
      <w:marLeft w:val="0"/>
      <w:marRight w:val="0"/>
      <w:marTop w:val="0"/>
      <w:marBottom w:val="0"/>
      <w:divBdr>
        <w:top w:val="none" w:sz="0" w:space="0" w:color="auto"/>
        <w:left w:val="none" w:sz="0" w:space="0" w:color="auto"/>
        <w:bottom w:val="none" w:sz="0" w:space="0" w:color="auto"/>
        <w:right w:val="none" w:sz="0" w:space="0" w:color="auto"/>
      </w:divBdr>
    </w:div>
    <w:div w:id="792402188">
      <w:bodyDiv w:val="1"/>
      <w:marLeft w:val="0"/>
      <w:marRight w:val="0"/>
      <w:marTop w:val="0"/>
      <w:marBottom w:val="0"/>
      <w:divBdr>
        <w:top w:val="none" w:sz="0" w:space="0" w:color="auto"/>
        <w:left w:val="none" w:sz="0" w:space="0" w:color="auto"/>
        <w:bottom w:val="none" w:sz="0" w:space="0" w:color="auto"/>
        <w:right w:val="none" w:sz="0" w:space="0" w:color="auto"/>
      </w:divBdr>
      <w:divsChild>
        <w:div w:id="851141628">
          <w:marLeft w:val="-115"/>
          <w:marRight w:val="0"/>
          <w:marTop w:val="0"/>
          <w:marBottom w:val="0"/>
          <w:divBdr>
            <w:top w:val="none" w:sz="0" w:space="0" w:color="auto"/>
            <w:left w:val="none" w:sz="0" w:space="0" w:color="auto"/>
            <w:bottom w:val="none" w:sz="0" w:space="0" w:color="auto"/>
            <w:right w:val="none" w:sz="0" w:space="0" w:color="auto"/>
          </w:divBdr>
        </w:div>
      </w:divsChild>
    </w:div>
    <w:div w:id="888420915">
      <w:bodyDiv w:val="1"/>
      <w:marLeft w:val="0"/>
      <w:marRight w:val="0"/>
      <w:marTop w:val="0"/>
      <w:marBottom w:val="0"/>
      <w:divBdr>
        <w:top w:val="none" w:sz="0" w:space="0" w:color="auto"/>
        <w:left w:val="none" w:sz="0" w:space="0" w:color="auto"/>
        <w:bottom w:val="none" w:sz="0" w:space="0" w:color="auto"/>
        <w:right w:val="none" w:sz="0" w:space="0" w:color="auto"/>
      </w:divBdr>
    </w:div>
    <w:div w:id="929237407">
      <w:bodyDiv w:val="1"/>
      <w:marLeft w:val="0"/>
      <w:marRight w:val="0"/>
      <w:marTop w:val="0"/>
      <w:marBottom w:val="0"/>
      <w:divBdr>
        <w:top w:val="none" w:sz="0" w:space="0" w:color="auto"/>
        <w:left w:val="none" w:sz="0" w:space="0" w:color="auto"/>
        <w:bottom w:val="none" w:sz="0" w:space="0" w:color="auto"/>
        <w:right w:val="none" w:sz="0" w:space="0" w:color="auto"/>
      </w:divBdr>
    </w:div>
    <w:div w:id="1157961723">
      <w:bodyDiv w:val="1"/>
      <w:marLeft w:val="0"/>
      <w:marRight w:val="0"/>
      <w:marTop w:val="0"/>
      <w:marBottom w:val="0"/>
      <w:divBdr>
        <w:top w:val="none" w:sz="0" w:space="0" w:color="auto"/>
        <w:left w:val="none" w:sz="0" w:space="0" w:color="auto"/>
        <w:bottom w:val="none" w:sz="0" w:space="0" w:color="auto"/>
        <w:right w:val="none" w:sz="0" w:space="0" w:color="auto"/>
      </w:divBdr>
    </w:div>
    <w:div w:id="1379090151">
      <w:bodyDiv w:val="1"/>
      <w:marLeft w:val="0"/>
      <w:marRight w:val="0"/>
      <w:marTop w:val="0"/>
      <w:marBottom w:val="0"/>
      <w:divBdr>
        <w:top w:val="none" w:sz="0" w:space="0" w:color="auto"/>
        <w:left w:val="none" w:sz="0" w:space="0" w:color="auto"/>
        <w:bottom w:val="none" w:sz="0" w:space="0" w:color="auto"/>
        <w:right w:val="none" w:sz="0" w:space="0" w:color="auto"/>
      </w:divBdr>
    </w:div>
    <w:div w:id="1953592212">
      <w:bodyDiv w:val="1"/>
      <w:marLeft w:val="0"/>
      <w:marRight w:val="0"/>
      <w:marTop w:val="0"/>
      <w:marBottom w:val="0"/>
      <w:divBdr>
        <w:top w:val="none" w:sz="0" w:space="0" w:color="auto"/>
        <w:left w:val="none" w:sz="0" w:space="0" w:color="auto"/>
        <w:bottom w:val="none" w:sz="0" w:space="0" w:color="auto"/>
        <w:right w:val="none" w:sz="0" w:space="0" w:color="auto"/>
      </w:divBdr>
    </w:div>
    <w:div w:id="2071419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customXml" Target="ink/ink18.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41.png"/><Relationship Id="rId68" Type="http://schemas.microsoft.com/office/2011/relationships/commentsExtended" Target="commentsExtended.xml"/><Relationship Id="rId84" Type="http://schemas.openxmlformats.org/officeDocument/2006/relationships/image" Target="media/image530.png"/><Relationship Id="rId89" Type="http://schemas.openxmlformats.org/officeDocument/2006/relationships/customXml" Target="ink/ink13.xml"/><Relationship Id="rId112"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image" Target="media/image71.png"/><Relationship Id="rId11" Type="http://schemas.openxmlformats.org/officeDocument/2006/relationships/customXml" Target="ink/ink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customXml" Target="ink/ink10.xm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1.png"/><Relationship Id="rId27" Type="http://schemas.openxmlformats.org/officeDocument/2006/relationships/image" Target="media/image11.png"/><Relationship Id="rId43" Type="http://schemas.openxmlformats.org/officeDocument/2006/relationships/customXml" Target="ink/ink8.xml"/><Relationship Id="rId48" Type="http://schemas.openxmlformats.org/officeDocument/2006/relationships/image" Target="media/image26.png"/><Relationship Id="rId64" Type="http://schemas.openxmlformats.org/officeDocument/2006/relationships/image" Target="media/image42.png"/><Relationship Id="rId69" Type="http://schemas.microsoft.com/office/2016/09/relationships/commentsIds" Target="commentsIds.xml"/><Relationship Id="rId113" Type="http://schemas.openxmlformats.org/officeDocument/2006/relationships/image" Target="media/image77.png"/><Relationship Id="rId118" Type="http://schemas.openxmlformats.org/officeDocument/2006/relationships/image" Target="media/image80.png"/><Relationship Id="rId80" Type="http://schemas.openxmlformats.org/officeDocument/2006/relationships/image" Target="media/image500.png"/><Relationship Id="rId85" Type="http://schemas.openxmlformats.org/officeDocument/2006/relationships/image" Target="media/image5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ustomXml" Target="ink/ink5.xml"/><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67.png"/><Relationship Id="rId108" Type="http://schemas.openxmlformats.org/officeDocument/2006/relationships/image" Target="media/image72.png"/><Relationship Id="rId54" Type="http://schemas.openxmlformats.org/officeDocument/2006/relationships/image" Target="media/image32.png"/><Relationship Id="rId70" Type="http://schemas.microsoft.com/office/2018/08/relationships/commentsExtensible" Target="commentsExtensible.xml"/><Relationship Id="rId75" Type="http://schemas.openxmlformats.org/officeDocument/2006/relationships/image" Target="media/image49.png"/><Relationship Id="rId91" Type="http://schemas.openxmlformats.org/officeDocument/2006/relationships/image" Target="media/image58.png"/><Relationship Id="rId96" Type="http://schemas.openxmlformats.org/officeDocument/2006/relationships/customXml" Target="ink/ink1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customXml" Target="ink/ink17.xml"/><Relationship Id="rId119" Type="http://schemas.openxmlformats.org/officeDocument/2006/relationships/image" Target="media/image81.png"/><Relationship Id="rId10" Type="http://schemas.openxmlformats.org/officeDocument/2006/relationships/hyperlink" Target="http://www.mapfre.com/"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3.png"/><Relationship Id="rId86" Type="http://schemas.openxmlformats.org/officeDocument/2006/relationships/customXml" Target="ink/ink12.xml"/><Relationship Id="rId94" Type="http://schemas.openxmlformats.org/officeDocument/2006/relationships/image" Target="media/image60.png"/><Relationship Id="rId99" Type="http://schemas.openxmlformats.org/officeDocument/2006/relationships/customXml" Target="ink/ink16.xml"/><Relationship Id="rId101" Type="http://schemas.openxmlformats.org/officeDocument/2006/relationships/image" Target="media/image65.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google.com/document/d/14mpukZgbTzAJEPUL_qC1nVYcxQ5mi1h8CSik0gnvMyo/edit" TargetMode="External"/><Relationship Id="rId13" Type="http://schemas.openxmlformats.org/officeDocument/2006/relationships/image" Target="media/image3.png"/><Relationship Id="rId18" Type="http://schemas.openxmlformats.org/officeDocument/2006/relationships/customXml" Target="ink/ink2.xml"/><Relationship Id="rId39" Type="http://schemas.openxmlformats.org/officeDocument/2006/relationships/customXml" Target="ink/ink6.xml"/><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0.png"/><Relationship Id="rId97" Type="http://schemas.openxmlformats.org/officeDocument/2006/relationships/image" Target="media/image62.png"/><Relationship Id="rId104" Type="http://schemas.openxmlformats.org/officeDocument/2006/relationships/image" Target="media/image6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3.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550.png"/><Relationship Id="rId110" Type="http://schemas.openxmlformats.org/officeDocument/2006/relationships/image" Target="media/image74.png"/><Relationship Id="rId115" Type="http://schemas.openxmlformats.org/officeDocument/2006/relationships/image" Target="media/image78.png"/><Relationship Id="rId61" Type="http://schemas.openxmlformats.org/officeDocument/2006/relationships/image" Target="media/image39.png"/><Relationship Id="rId82" Type="http://schemas.openxmlformats.org/officeDocument/2006/relationships/image" Target="media/image54.png"/><Relationship Id="rId14" Type="http://schemas.openxmlformats.org/officeDocument/2006/relationships/image" Target="media/image4.png"/><Relationship Id="rId30" Type="http://schemas.openxmlformats.org/officeDocument/2006/relationships/customXml" Target="ink/ink4.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1.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customXml" Target="ink/ink14.xml"/><Relationship Id="rId98" Type="http://schemas.openxmlformats.org/officeDocument/2006/relationships/image" Target="media/image63.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customXml" Target="ink/ink9.xml"/><Relationship Id="rId67" Type="http://schemas.openxmlformats.org/officeDocument/2006/relationships/comments" Target="comments.xml"/><Relationship Id="rId116" Type="http://schemas.openxmlformats.org/officeDocument/2006/relationships/image" Target="media/image79.png"/><Relationship Id="rId41" Type="http://schemas.openxmlformats.org/officeDocument/2006/relationships/customXml" Target="ink/ink7.xml"/><Relationship Id="rId62" Type="http://schemas.openxmlformats.org/officeDocument/2006/relationships/image" Target="media/image40.png"/><Relationship Id="rId83" Type="http://schemas.openxmlformats.org/officeDocument/2006/relationships/customXml" Target="ink/ink11.xml"/><Relationship Id="rId88" Type="http://schemas.openxmlformats.org/officeDocument/2006/relationships/image" Target="media/image56.png"/><Relationship Id="rId111"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image" Target="media/image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5T14:53:31.4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22,'89'4,"113"20,-117-12,133 3,460-17,-659 1,1-1,36-9,-36 7,2 0,25-1,34 4,-32 1,0-2,64-10,98-16,-188 24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5:05:25.4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0,'2277'0,"-2049"16,-111-5,70 19,-44-5,-74-14,-39-6,60 4,34-9,-17-1,135 17,-179-10,100-4,22 1,-98 10,-55-7,59 2,1234-7,-609-3,-669 0,-1-2,82-19,-38 6,-42 10,56 2,37-6,-40 1,200 8,-146 4,-139-2,276 7,-228-2,-1 3,99 25,-75-9,-11-1,2-3,156 18,-139-32,0 3,-1 5,154 43,-214-46,-9-2,0-1,0-2,43 7,-61-13,0 1,0-1,0 0,0-1,0 0,0 0,0 0,0-1,0 0,-1 0,1-1,-1 0,1 0,-1 0,0-1,-1 0,1 0,7-7,30-40,-35 40,1 0,0 0,1 1,0 1,12-10,-6 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5:05:33.6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0 296,'5'3,"0"0,0 0,1-1,-1 1,1-1,0-1,-1 1,1-1,0 0,0 0,8-1,11 4,81 16,0-4,192 3,13-49,-165 11,1 15,-109 5,1-1,-1-2,43-8,101-16,8-2,-61 1,217-18,413 22,-682 19,0-4,139-32,-64 10,458-44,-447 67,293 23,-247 3,234 31,-343-30,-50-9,0-2,101 5,-69-15,-4-1,1 3,-1 3,117 22,-115-13,1-4,0-3,135-9,-64 0,721 3,-711 14,0 0,-5-1,3 0,-102-10,110 21,-112-13,1-3,61 0,440-10,-541 1,1-1,-1-1,0-1,0-1,0 0,30-14,-28 11,-1 0,2 2,-1 0,37-5,271 7,-169 7,106-3,-242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5:06:19.9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0 136,'53'0,"46"2,0-4,0-5,129-25,-152 16,2 4,0 4,128 1,180-18,-108 2,-252 22,10-2,1 1,0 2,-1 2,1 1,-1 2,54 14,-14 3,157 21,-122-30,-70-11,1 3,-1 1,0 3,-1 0,40 17,-37-10,0-2,1-2,49 7,139 11,-201-27,545 10,-349-16,-209 3,133-5,-129 2,0 0,0-2,-1 0,39-16,-44 15,-1 1,1 0,0 2,0-1,0 2,25-1,99 10,-57-1,305 35,-250-21,214 4,598-26,-506 3,-413 2,-1 0,0 2,0 2,0 1,45 18,-37-13,1-1,55 10,148 2,-146-15,153-7,-123-4,-66-1,1-3,63-14,37-5,-84 16,162-8,-217 16,0-1,35-8,-33 5,0 1,26 0,79 3,-48 2,1-3,0-4,85-17,100-36,-259 58,-1 1,1 0,-1 0,1 0,-1 1,1 0,-1 1,1-1,-1 2,0-1,10 5,44 11,143 20,-89-14,-35-13,1-4,114-4,-161-3,-11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5:06:54.92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13,'0'17,"0"0,1 0,1 0,0 0,10 31,-11-43,1 0,1 0,-1-1,0 1,1-1,0 1,0-1,1 0,-1 0,1-1,-1 1,1-1,1 1,-1-1,0-1,1 1,-1-1,1 1,0-1,0 0,-1-1,1 1,8 0,15 0,1 0,0-3,0 0,-1-2,1 0,40-12,-10 3,90-10,164-2,150 19,-389 5,75-2,145 5,-142 23,-110-17,1-1,64 3,368-13,-446 0,0-2,0-1,0-1,-1-1,48-20,-39 14,0 1,54-9,-58 16,13-3,0 3,1 1,47 3,819 15,-813-21,0-4,122-29,-175 25,-40 11,0 1,0 1,0 0,0 0,1 0,-1 1,0 0,1 0,-1 1,12 0,189 38,142 15,-115-33,363 15,-590-35,-1 0,1-1,0 0,0-1,0 0,-1 0,1 0,-1-1,11-6,-6 4,-7 3,0 1,0 0,0 0,0 0,0 0,0 1,0 0,0 0,0 0,0 1,0 0,0 0,7 2,69 28,-41-14,40 10,1-4,1-3,1-4,1-3,0-4,159-4,-214-7,-1-1,0-1,0-2,-1 0,1-2,-2-1,1-2,-1 0,-1-1,27-19,-41 25,1 1,-1 0,1 0,0 1,0 1,0 0,0 1,1 0,-1 0,1 2,22 0,10 5,-1 1,46 14,-49-11,83 10,-95-18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9:02:34.1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80,'1056'0,"-1031"-1,0-2,1-1,-1-1,26-9,-17 5,43-6,-33 9,43-5,108-1,806 14,-550-3,-429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9:02:42.5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0 456,'2204'0,"-1999"8,210 36,-212-20,155 23,-263-29,189 26,-251-43,0-1,-1-1,1-2,0-1,-1-1,58-19,62-20,-123 35,1 1,0 2,0 1,39-2,-28 4,60-13,79-38,2-1,-150 48,1 1,0 1,59 0,-77 5,-4 2,0-2,1 0,-1 0,0-1,1 0,-1-1,0 0,0-1,0 0,-1-1,14-6,-24 9,1 1,0-1,0 1,-1-1,1 1,0-1,-1 0,1 0,0 1,-1-1,1 0,-1 0,1 0,-1 1,0-1,1 0,-1 0,0 0,0 0,0 0,1 0,-1 0,0 0,0 0,0 1,-1-1,1 0,0 0,0 0,0 0,-1 0,1 0,0 0,-1 0,1 1,-1-1,1 0,-1 0,1 1,-1-1,1 0,-1 0,0 1,0-1,1 1,-2-2,-42-30,-35-9,-2 3,-113-35,44 17,119 44,-9-5,-65-17,94 31,-1 1,0 0,1 0,-1 1,0 1,0 0,1 1,-1 0,0 1,-17 4,3 2,-1-2,1-1,-1-1,-31 0,-111-6,109 0,-263-10,-189-3,485 16,0 0,0 2,-35 9,12-5,0-2,0-2,-82-5,32-1,-782 3,836 3,-1 1,-74 18,-36 4,55-14,0 5,-142 42,151-37,-2-5,-159 10,251-27,2 0,-11 0,0 0,0 1,0 1,1 0,-1 0,0 1,1 1,0 0,-1 0,2 1,-1 1,-16 10,20-11,1-1,-1 0,0 0,0-1,0 0,0 0,0 0,-1-1,1 0,-1-1,-12 1,-10 0,-50-4,31 0,26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9:02:48.8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0 187,'2284'0,"-2209"4,0 4,0 3,82 23,45 7,-144-32,4 2,124 5,-115-16,399-18,-387 12,-44 3,-1 0,1-3,46-12,16-11,149-23,-188 42,-26 4,64-4,-11 4,0-4,135-32,22-5,-213 42,46-16,-56 14,1 0,0 2,0 1,30-2,576 8,-617-2,1 1,-1 0,0 1,0 0,1 1,-1 1,21 8,-17-2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8:02:57.8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0,'19'2,"0"0,1 1,-2 1,1 1,0 1,28 13,-28-11,0-1,0 0,1-1,0-2,0 0,21 1,40-4,-50-3,-1 2,1 2,0 1,-1 1,56 14,-78-15,168 51,-145-47,1-1,0-2,56 2,-64-7,-12 0,0 1,0 0,-1 1,19 3,-13 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9:03:03.3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47 0,'-5'0,"-5"0,-6 0,4 0,9 0,9 0,8 0,7 0,4 0,1 0,2 0,1 0,-1 0,-1 0,-4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7T18:53:16.1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7T18:53:04.2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0 141,'176'-2,"186"5,-261 13,-49-6,199 42,-106-24,81 19,-154-29,-1-3,2-4,123 5,-52-15,102-5,-228 1,0-2,0 0,0-1,-1-1,1 0,-2-1,1-1,25-19,39-19,-54 34,1 1,0 1,52-13,-67 21,0-1,-1-1,19-9,-18 8,-1 1,1 0,15-4,52-14,-57 16,0 0,1 1,0 1,42-2,623 8,-658 1,1 1,0 2,42 12,-39-9,-1 0,57 3,225-12,-303-1,-1 0,0-1,0 0,13-5,-15 4,0 0,0 2,1-1,-1 1,0 1,12-1,9 4,-1 2,1 1,-2 1,1 2,33 13,-33-10,1-2,1-1,-1-1,50 4,-76-11,42 2,74-6,-107 2,0 0,0-1,0-1,-1 0,1 0,-1-1,0-1,0-1,19-12,-25 14,0 2,0-1,1 1,-1 0,1 0,-1 1,1 0,0 0,0 1,0 0,0 0,0 1,10 1,14 2,-1 1,32 9,-43-8,54 11,-12-1,1-2,91 5,-136-17,0 0,0-2,0-1,0 0,0-1,0-1,-1 0,1-1,-1-1,0-1,-1-1,0 0,20-13,-7-2,-16 13,1 0,28-16,-37 24,0 0,1 0,-1 0,1 0,-1 1,1 0,-1 0,1 1,0-1,-1 1,1 1,10 0,60 16,-46-9,0-2,1-1,32 2,301-10,-354 3,-1-1,0-1,0 1,1-2,-1 1,-1-1,1-1,0 1,-1-1,0-1,0 0,10-8,-15 11,0 1,-1-1,1 1,0-1,0 1,0 0,0 0,0 0,0 0,0 1,0-1,1 1,-1 0,0 0,0 0,0 0,0 1,5 0,3 3,0-1,0 2,18 10,-19-10,1 0,-1 0,0-1,12 3,17-1,0-2,0-1,64-5,-57 0,0 2,56 7,-4 3,162-3,-184-8,-54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7T19:21:38.6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11,'1539'0,"-1358"14,6-1,1479-14,-1645 0,-1-1,34-8,-32 5,0 1,24 0,23 5,-46 0,-1 0,1-2,41-6,-44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20:39:44.9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0 108,'1654'0,"-1245"-28,-105 2,-16 4,37-1,978 15,-753 10,-388 0,239 34,-355-29,41 8,0-4,98-1,-132-8,0 2,-1 2,79 21,-57-11,-8-5,132 5,73-18,-90-1,-49 3,-109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20:48:55.9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41,'1'3,"1"-1,0 1,-1-1,1 1,0-1,0 0,1 1,-1-1,0-1,1 1,-1 0,1 0,-1-1,4 2,6 4,17 15,2-1,48 24,-65-38,0-2,0 0,1 0,0-1,0-1,0-1,0 0,28 0,539-6,-562 3,0-1,34-8,-32 5,0 1,24 0,20 3,-34 2,0-2,0-1,55-11,-22-1,1 3,104-3,136 14,-132 2,650-2,-619-14,-3 0,-152 14,1 1,0-3,77-11,-99 8,46 0,-56 5,1-1,-1 0,1-2,-1 0,33-11,-26 4,1 1,0 1,1 1,40-4,-50 10,0 0,1 2,-1 0,0 1,0 1,0 0,0 2,17 6,8 1,0-2,1-2,0-1,0-3,59-1,-65-2,212 22,-186-10,-45-8,1-1,35 2,429-5,-226-3,-249 2,0-1,1 0,-1 0,0-1,12-3,-4-1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8:50:02.3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0,'56'20,"55"4,-64-13,0-1,1-3,64 2,1117-11,-1212 3,1 1,0 1,20 5,-20-3,2-2,28 3,56-6,-51-1,0 3,82 12,-52-8,-65-6,0 1,0 1,24 5,-25-1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25T18:50:02.3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0,'355'87,"-228"-61,-48-10,0-3,1-4,102-1,875-9,-1034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21:07:35.3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1,'846'17,"-205"-7,-389 5,-115-4,165 14,-262-21,0 2,0 1,62 20,-4-1,-50-18,1-2,0-3,0-2,54-5,14 1,21 5,157-5,-239-4,0-2,101-33,-72 18,-25 7,-36 9,1 1,0 1,0 1,44-3,66-5,-90 7,56-1,1141 8,-1219-1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75A648-31C3-4D4A-8420-BC34D93B6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38</Pages>
  <Words>3431</Words>
  <Characters>18875</Characters>
  <Application>Microsoft Office Word</Application>
  <DocSecurity>0</DocSecurity>
  <Lines>157</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 sanchez</dc:creator>
  <cp:lastModifiedBy>Trejo Hidalgo, Leopoldo Mauricio</cp:lastModifiedBy>
  <cp:revision>5</cp:revision>
  <dcterms:created xsi:type="dcterms:W3CDTF">2022-04-28T18:28:00Z</dcterms:created>
  <dcterms:modified xsi:type="dcterms:W3CDTF">2022-07-01T05:42:00Z</dcterms:modified>
</cp:coreProperties>
</file>